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20" w:type="dxa"/>
        <w:tblLayout w:type="fixed"/>
        <w:tblLook w:val="0000" w:firstRow="0" w:lastRow="0" w:firstColumn="0" w:lastColumn="0" w:noHBand="0" w:noVBand="0"/>
      </w:tblPr>
      <w:tblGrid>
        <w:gridCol w:w="9328"/>
      </w:tblGrid>
      <w:tr w:rsidR="00344D25" w:rsidRPr="00116CF3" w14:paraId="362BB5ED" w14:textId="77777777" w:rsidTr="00FB6855">
        <w:tc>
          <w:tcPr>
            <w:tcW w:w="9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bookmarkStart w:id="0" w:name="_Hlk163764618"/>
          <w:bookmarkEnd w:id="0"/>
          <w:p w14:paraId="652ACDF2" w14:textId="35A6C318" w:rsidR="00344D25" w:rsidRPr="00116CF3" w:rsidRDefault="009A50CC" w:rsidP="001F4C0E">
            <w:pPr>
              <w:pStyle w:val="NoSpacing"/>
              <w:snapToGrid w:val="0"/>
              <w:spacing w:line="300" w:lineRule="auto"/>
              <w:jc w:val="center"/>
              <w:rPr>
                <w:rFonts w:ascii="Arial" w:hAnsi="Arial" w:cs="Arial"/>
                <w:b/>
              </w:rPr>
            </w:pPr>
            <w:r w:rsidRPr="00116CF3">
              <w:rPr>
                <w:rStyle w:val="PageNumber"/>
                <w:rFonts w:ascii="Arial" w:eastAsia="Times New Roman" w:hAnsi="Arial" w:cs="Arial"/>
                <w:sz w:val="16"/>
                <w:szCs w:val="20"/>
                <w:lang w:val="en-US" w:eastAsia="hr-HR"/>
              </w:rPr>
              <w:fldChar w:fldCharType="begin"/>
            </w:r>
            <w:r w:rsidRPr="00116CF3">
              <w:rPr>
                <w:rStyle w:val="PageNumber"/>
                <w:rFonts w:ascii="Arial" w:eastAsia="Times New Roman" w:hAnsi="Arial" w:cs="Arial"/>
                <w:sz w:val="16"/>
                <w:szCs w:val="20"/>
                <w:lang w:val="en-US" w:eastAsia="hr-HR"/>
              </w:rPr>
              <w:instrText xml:space="preserve"> PAGE </w:instrText>
            </w:r>
            <w:r w:rsidRPr="00116CF3">
              <w:rPr>
                <w:rStyle w:val="PageNumber"/>
                <w:rFonts w:ascii="Arial" w:eastAsia="Times New Roman" w:hAnsi="Arial" w:cs="Arial"/>
                <w:sz w:val="16"/>
                <w:szCs w:val="20"/>
                <w:lang w:val="en-US" w:eastAsia="hr-HR"/>
              </w:rPr>
              <w:fldChar w:fldCharType="separate"/>
            </w:r>
            <w:r w:rsidR="001F4C0E">
              <w:rPr>
                <w:rStyle w:val="PageNumber"/>
                <w:rFonts w:ascii="Arial" w:eastAsia="Times New Roman" w:hAnsi="Arial" w:cs="Arial"/>
                <w:noProof/>
                <w:sz w:val="16"/>
                <w:szCs w:val="20"/>
                <w:lang w:val="en-US" w:eastAsia="hr-HR"/>
              </w:rPr>
              <w:t>1</w:t>
            </w:r>
            <w:r w:rsidRPr="00116CF3">
              <w:rPr>
                <w:rStyle w:val="PageNumber"/>
                <w:rFonts w:ascii="Arial" w:eastAsia="Times New Roman" w:hAnsi="Arial" w:cs="Arial"/>
                <w:sz w:val="16"/>
                <w:szCs w:val="20"/>
                <w:lang w:val="en-US" w:eastAsia="hr-HR"/>
              </w:rPr>
              <w:fldChar w:fldCharType="end"/>
            </w:r>
          </w:p>
        </w:tc>
      </w:tr>
    </w:tbl>
    <w:p w14:paraId="45EF05FC" w14:textId="77777777" w:rsidR="007D439B" w:rsidRPr="00116CF3" w:rsidRDefault="007D439B" w:rsidP="001F4C0E">
      <w:pPr>
        <w:spacing w:line="300" w:lineRule="auto"/>
        <w:rPr>
          <w:rFonts w:cs="Arial"/>
        </w:rPr>
      </w:pPr>
    </w:p>
    <w:p w14:paraId="7DC579EC" w14:textId="77777777" w:rsidR="0081030B" w:rsidRPr="00116CF3" w:rsidRDefault="0081030B" w:rsidP="001F4C0E">
      <w:pPr>
        <w:spacing w:line="300" w:lineRule="auto"/>
        <w:rPr>
          <w:rFonts w:cs="Arial"/>
        </w:rPr>
      </w:pPr>
    </w:p>
    <w:p w14:paraId="1BE349B9" w14:textId="02A16D71" w:rsidR="00BD41F7" w:rsidRPr="00116CF3" w:rsidRDefault="002B0370" w:rsidP="001F4C0E">
      <w:pPr>
        <w:spacing w:line="300" w:lineRule="auto"/>
        <w:jc w:val="right"/>
        <w:rPr>
          <w:rFonts w:cs="Arial"/>
          <w:b/>
          <w:sz w:val="36"/>
        </w:rPr>
      </w:pPr>
      <w:r w:rsidRPr="00116CF3">
        <w:rPr>
          <w:rFonts w:cs="Arial"/>
          <w:b/>
          <w:sz w:val="36"/>
        </w:rPr>
        <w:t xml:space="preserve">UML </w:t>
      </w:r>
      <w:r w:rsidR="00487D55" w:rsidRPr="00116CF3">
        <w:rPr>
          <w:rFonts w:cs="Arial"/>
          <w:b/>
          <w:sz w:val="36"/>
        </w:rPr>
        <w:t>DOKUMENT ZAHTJEVA</w:t>
      </w:r>
    </w:p>
    <w:tbl>
      <w:tblPr>
        <w:tblW w:w="9252" w:type="dxa"/>
        <w:tblLook w:val="04A0" w:firstRow="1" w:lastRow="0" w:firstColumn="1" w:lastColumn="0" w:noHBand="0" w:noVBand="1"/>
      </w:tblPr>
      <w:tblGrid>
        <w:gridCol w:w="3510"/>
        <w:gridCol w:w="5742"/>
      </w:tblGrid>
      <w:tr w:rsidR="000157AD" w:rsidRPr="00116CF3" w14:paraId="008ED180" w14:textId="77777777" w:rsidTr="00F817F6">
        <w:trPr>
          <w:trHeight w:val="617"/>
          <w:hidden/>
        </w:trPr>
        <w:tc>
          <w:tcPr>
            <w:tcW w:w="3510" w:type="dxa"/>
            <w:vAlign w:val="center"/>
          </w:tcPr>
          <w:p w14:paraId="799002C3" w14:textId="77777777" w:rsidR="000157AD" w:rsidRPr="00116CF3" w:rsidRDefault="000157AD" w:rsidP="001F4C0E">
            <w:pPr>
              <w:spacing w:line="300" w:lineRule="auto"/>
              <w:jc w:val="right"/>
              <w:rPr>
                <w:rFonts w:cs="Arial"/>
                <w:vanish/>
              </w:rPr>
            </w:pPr>
          </w:p>
        </w:tc>
        <w:tc>
          <w:tcPr>
            <w:tcW w:w="5742" w:type="dxa"/>
            <w:vAlign w:val="center"/>
          </w:tcPr>
          <w:p w14:paraId="24C6FAC3" w14:textId="77777777" w:rsidR="008C57A9" w:rsidRPr="00116CF3" w:rsidRDefault="002B0370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OBJEKTNO ORIJENTIRANI RAZVOJ PROGRAMA</w:t>
            </w:r>
          </w:p>
        </w:tc>
      </w:tr>
      <w:tr w:rsidR="000157AD" w:rsidRPr="00116CF3" w14:paraId="52B97A97" w14:textId="77777777" w:rsidTr="00F817F6">
        <w:trPr>
          <w:trHeight w:val="617"/>
          <w:hidden/>
        </w:trPr>
        <w:tc>
          <w:tcPr>
            <w:tcW w:w="3510" w:type="dxa"/>
            <w:vAlign w:val="center"/>
          </w:tcPr>
          <w:p w14:paraId="0207D9FF" w14:textId="77777777" w:rsidR="000157AD" w:rsidRPr="00116CF3" w:rsidRDefault="000157AD" w:rsidP="001F4C0E">
            <w:pPr>
              <w:spacing w:line="300" w:lineRule="auto"/>
              <w:jc w:val="right"/>
              <w:rPr>
                <w:rFonts w:cs="Arial"/>
                <w:vanish/>
              </w:rPr>
            </w:pPr>
          </w:p>
        </w:tc>
        <w:tc>
          <w:tcPr>
            <w:tcW w:w="5742" w:type="dxa"/>
            <w:vAlign w:val="center"/>
          </w:tcPr>
          <w:p w14:paraId="0242AB7D" w14:textId="19BC4048" w:rsidR="000157AD" w:rsidRPr="00116CF3" w:rsidRDefault="00F87F71" w:rsidP="001F4C0E">
            <w:pPr>
              <w:spacing w:line="300" w:lineRule="auto"/>
              <w:jc w:val="right"/>
              <w:rPr>
                <w:rFonts w:cs="Arial"/>
              </w:rPr>
            </w:pPr>
            <w:bookmarkStart w:id="1" w:name="_Hlk65746086"/>
            <w:r w:rsidRPr="00116CF3">
              <w:rPr>
                <w:rFonts w:cs="Arial"/>
              </w:rPr>
              <w:t>D</w:t>
            </w:r>
            <w:r w:rsidR="001F00A5" w:rsidRPr="00116CF3">
              <w:rPr>
                <w:rFonts w:cs="Arial"/>
              </w:rPr>
              <w:t>D</w:t>
            </w:r>
            <w:r w:rsidR="00816EA8" w:rsidRPr="00116CF3">
              <w:rPr>
                <w:rFonts w:cs="Arial"/>
              </w:rPr>
              <w:t>.</w:t>
            </w:r>
            <w:r w:rsidR="00017648" w:rsidRPr="00116CF3">
              <w:rPr>
                <w:rFonts w:cs="Arial"/>
              </w:rPr>
              <w:t>01</w:t>
            </w:r>
            <w:bookmarkEnd w:id="1"/>
          </w:p>
        </w:tc>
      </w:tr>
    </w:tbl>
    <w:p w14:paraId="30A0C972" w14:textId="77777777" w:rsidR="00BD41F7" w:rsidRPr="00116CF3" w:rsidRDefault="00BD41F7" w:rsidP="001F4C0E">
      <w:pPr>
        <w:spacing w:line="300" w:lineRule="auto"/>
        <w:jc w:val="right"/>
        <w:rPr>
          <w:rFonts w:cs="Arial"/>
        </w:rPr>
      </w:pPr>
    </w:p>
    <w:p w14:paraId="235CEBF0" w14:textId="77777777" w:rsidR="000157AD" w:rsidRPr="00116CF3" w:rsidRDefault="000157AD" w:rsidP="001F4C0E">
      <w:pPr>
        <w:spacing w:line="300" w:lineRule="auto"/>
        <w:rPr>
          <w:rFonts w:cs="Arial"/>
        </w:rPr>
      </w:pPr>
    </w:p>
    <w:p w14:paraId="57EE88CD" w14:textId="00450343" w:rsidR="00AD338A" w:rsidRPr="00116CF3" w:rsidRDefault="00AD338A" w:rsidP="001F4C0E">
      <w:pPr>
        <w:spacing w:line="300" w:lineRule="auto"/>
        <w:jc w:val="right"/>
        <w:rPr>
          <w:rFonts w:cs="Arial"/>
          <w:color w:val="000000" w:themeColor="text1"/>
          <w:sz w:val="72"/>
          <w:szCs w:val="72"/>
        </w:rPr>
      </w:pPr>
      <w:r w:rsidRPr="00116CF3">
        <w:rPr>
          <w:rFonts w:cs="Arial"/>
          <w:b/>
          <w:bCs/>
          <w:color w:val="000000" w:themeColor="text1"/>
          <w:sz w:val="72"/>
          <w:szCs w:val="72"/>
        </w:rPr>
        <w:t xml:space="preserve">WEB APLIKACIJA ZA </w:t>
      </w:r>
    </w:p>
    <w:p w14:paraId="75031249" w14:textId="77777777" w:rsidR="00AD338A" w:rsidRPr="00116CF3" w:rsidRDefault="00AD338A" w:rsidP="001F4C0E">
      <w:pPr>
        <w:spacing w:line="300" w:lineRule="auto"/>
        <w:jc w:val="right"/>
        <w:rPr>
          <w:rFonts w:cs="Arial"/>
          <w:color w:val="000000" w:themeColor="text1"/>
          <w:sz w:val="72"/>
          <w:szCs w:val="72"/>
        </w:rPr>
      </w:pPr>
      <w:r w:rsidRPr="00116CF3">
        <w:rPr>
          <w:rFonts w:cs="Arial"/>
          <w:b/>
          <w:bCs/>
          <w:color w:val="000000" w:themeColor="text1"/>
          <w:sz w:val="72"/>
          <w:szCs w:val="72"/>
        </w:rPr>
        <w:t>PREGLED RECEPATA</w:t>
      </w:r>
    </w:p>
    <w:p w14:paraId="154D025E" w14:textId="77777777" w:rsidR="00F30DFE" w:rsidRPr="00116CF3" w:rsidRDefault="00F30DFE" w:rsidP="001F4C0E">
      <w:pPr>
        <w:spacing w:line="300" w:lineRule="auto"/>
        <w:rPr>
          <w:rFonts w:cs="Arial"/>
          <w:sz w:val="24"/>
        </w:rPr>
      </w:pPr>
    </w:p>
    <w:tbl>
      <w:tblPr>
        <w:tblpPr w:leftFromText="180" w:rightFromText="180" w:vertAnchor="text" w:horzAnchor="margin" w:tblpY="1612"/>
        <w:tblW w:w="9214" w:type="dxa"/>
        <w:tblLayout w:type="fixed"/>
        <w:tblLook w:val="0000" w:firstRow="0" w:lastRow="0" w:firstColumn="0" w:lastColumn="0" w:noHBand="0" w:noVBand="0"/>
      </w:tblPr>
      <w:tblGrid>
        <w:gridCol w:w="4111"/>
        <w:gridCol w:w="5103"/>
      </w:tblGrid>
      <w:tr w:rsidR="00F14554" w:rsidRPr="00116CF3" w14:paraId="6867CB56" w14:textId="77777777" w:rsidTr="00772981">
        <w:tc>
          <w:tcPr>
            <w:tcW w:w="4111" w:type="dxa"/>
          </w:tcPr>
          <w:p w14:paraId="46607CE1" w14:textId="2C1337DA" w:rsidR="00F14554" w:rsidRPr="00116CF3" w:rsidRDefault="00C8788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Naziv tima</w:t>
            </w:r>
          </w:p>
        </w:tc>
        <w:tc>
          <w:tcPr>
            <w:tcW w:w="5103" w:type="dxa"/>
          </w:tcPr>
          <w:p w14:paraId="7EA3AE6F" w14:textId="44BEC805" w:rsidR="00F14554" w:rsidRPr="00116CF3" w:rsidRDefault="00AF1CCE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PIOS-OORP G3T3/TIM12</w:t>
            </w:r>
          </w:p>
        </w:tc>
      </w:tr>
      <w:tr w:rsidR="00F14554" w:rsidRPr="00116CF3" w14:paraId="76723496" w14:textId="77777777" w:rsidTr="00772981">
        <w:tc>
          <w:tcPr>
            <w:tcW w:w="4111" w:type="dxa"/>
          </w:tcPr>
          <w:p w14:paraId="70F09B8C" w14:textId="0DBBC190" w:rsidR="00F14554" w:rsidRPr="00116CF3" w:rsidRDefault="00C8788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Skraćeni naziv tima</w:t>
            </w:r>
          </w:p>
        </w:tc>
        <w:tc>
          <w:tcPr>
            <w:tcW w:w="5103" w:type="dxa"/>
          </w:tcPr>
          <w:p w14:paraId="598C4CFC" w14:textId="48174638" w:rsidR="00F14554" w:rsidRPr="00116CF3" w:rsidRDefault="00C87884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TIM</w:t>
            </w:r>
            <w:r w:rsidR="00462C5B" w:rsidRPr="00116CF3">
              <w:rPr>
                <w:rFonts w:cs="Arial"/>
                <w:b/>
                <w:sz w:val="28"/>
                <w:lang w:val="hr-HR"/>
              </w:rPr>
              <w:t>12</w:t>
            </w:r>
          </w:p>
        </w:tc>
      </w:tr>
      <w:tr w:rsidR="00816EA8" w:rsidRPr="00116CF3" w14:paraId="00C8654D" w14:textId="77777777" w:rsidTr="00772981">
        <w:tc>
          <w:tcPr>
            <w:tcW w:w="4111" w:type="dxa"/>
          </w:tcPr>
          <w:p w14:paraId="165864EB" w14:textId="77777777" w:rsidR="00816EA8" w:rsidRPr="00116CF3" w:rsidRDefault="00816EA8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Suradnici</w:t>
            </w:r>
          </w:p>
        </w:tc>
        <w:tc>
          <w:tcPr>
            <w:tcW w:w="5103" w:type="dxa"/>
          </w:tcPr>
          <w:p w14:paraId="582439C0" w14:textId="77777777" w:rsidR="00816EA8" w:rsidRPr="00116CF3" w:rsidRDefault="006C206F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Nastavnici, studenti</w:t>
            </w:r>
          </w:p>
        </w:tc>
      </w:tr>
      <w:tr w:rsidR="00F14554" w:rsidRPr="00116CF3" w14:paraId="081BC346" w14:textId="77777777" w:rsidTr="00772981">
        <w:tc>
          <w:tcPr>
            <w:tcW w:w="4111" w:type="dxa"/>
          </w:tcPr>
          <w:p w14:paraId="22E2F9B1" w14:textId="781F8F3E" w:rsidR="00F14554" w:rsidRPr="00116CF3" w:rsidRDefault="00C8788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Članovi tima</w:t>
            </w:r>
          </w:p>
        </w:tc>
        <w:tc>
          <w:tcPr>
            <w:tcW w:w="5103" w:type="dxa"/>
          </w:tcPr>
          <w:p w14:paraId="7891B00C" w14:textId="02AD3F4E" w:rsidR="00F14554" w:rsidRPr="00116CF3" w:rsidRDefault="00AD338A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Nikola Platnjak, Dorian Hajnić, Kristina Aničić, Nina Šalković</w:t>
            </w:r>
          </w:p>
        </w:tc>
      </w:tr>
      <w:tr w:rsidR="00F14554" w:rsidRPr="00116CF3" w14:paraId="61501365" w14:textId="77777777" w:rsidTr="00772981">
        <w:tc>
          <w:tcPr>
            <w:tcW w:w="4111" w:type="dxa"/>
          </w:tcPr>
          <w:p w14:paraId="2C1EF686" w14:textId="77777777" w:rsidR="00F14554" w:rsidRPr="00116CF3" w:rsidRDefault="00F1455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Datum dokumenta</w:t>
            </w:r>
          </w:p>
        </w:tc>
        <w:tc>
          <w:tcPr>
            <w:tcW w:w="5103" w:type="dxa"/>
          </w:tcPr>
          <w:p w14:paraId="3AE43EF5" w14:textId="11BCE014" w:rsidR="000827D2" w:rsidRPr="00116CF3" w:rsidRDefault="000827D2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fldChar w:fldCharType="begin"/>
            </w:r>
            <w:r w:rsidRPr="00116CF3">
              <w:rPr>
                <w:rFonts w:cs="Arial"/>
                <w:b/>
                <w:sz w:val="28"/>
                <w:lang w:val="hr-HR"/>
              </w:rPr>
              <w:instrText xml:space="preserve"> TIME \@ "d. MMMM yyyy." </w:instrText>
            </w:r>
            <w:r w:rsidRPr="00116CF3">
              <w:rPr>
                <w:rFonts w:cs="Arial"/>
                <w:b/>
                <w:sz w:val="28"/>
                <w:lang w:val="hr-HR"/>
              </w:rPr>
              <w:fldChar w:fldCharType="separate"/>
            </w:r>
            <w:r w:rsidR="001F01A6">
              <w:rPr>
                <w:rFonts w:cs="Arial"/>
                <w:b/>
                <w:noProof/>
                <w:sz w:val="28"/>
                <w:lang w:val="hr-HR"/>
              </w:rPr>
              <w:t>20. travnja 2024.</w:t>
            </w:r>
            <w:r w:rsidRPr="00116CF3">
              <w:rPr>
                <w:rFonts w:cs="Arial"/>
                <w:b/>
                <w:sz w:val="28"/>
                <w:lang w:val="hr-HR"/>
              </w:rPr>
              <w:fldChar w:fldCharType="end"/>
            </w:r>
          </w:p>
        </w:tc>
      </w:tr>
      <w:tr w:rsidR="00F14554" w:rsidRPr="00116CF3" w14:paraId="2AE8047E" w14:textId="77777777" w:rsidTr="00772981">
        <w:tc>
          <w:tcPr>
            <w:tcW w:w="4111" w:type="dxa"/>
          </w:tcPr>
          <w:p w14:paraId="5804F417" w14:textId="77777777" w:rsidR="00F14554" w:rsidRPr="00116CF3" w:rsidRDefault="00F1455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Tekuća inačica</w:t>
            </w:r>
          </w:p>
        </w:tc>
        <w:tc>
          <w:tcPr>
            <w:tcW w:w="5103" w:type="dxa"/>
          </w:tcPr>
          <w:p w14:paraId="5114ED7F" w14:textId="19C96B64" w:rsidR="00F14554" w:rsidRPr="00116CF3" w:rsidRDefault="00F14554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0.</w:t>
            </w:r>
            <w:r w:rsidR="008B283A" w:rsidRPr="00116CF3">
              <w:rPr>
                <w:rFonts w:cs="Arial"/>
                <w:b/>
                <w:sz w:val="28"/>
                <w:lang w:val="hr-HR"/>
              </w:rPr>
              <w:t>3</w:t>
            </w:r>
          </w:p>
        </w:tc>
      </w:tr>
    </w:tbl>
    <w:p w14:paraId="22012A12" w14:textId="77777777" w:rsidR="00F14554" w:rsidRPr="00116CF3" w:rsidRDefault="00F14554" w:rsidP="001F4C0E">
      <w:pPr>
        <w:spacing w:line="300" w:lineRule="auto"/>
        <w:rPr>
          <w:rFonts w:cs="Arial"/>
          <w:b/>
          <w:sz w:val="24"/>
        </w:rPr>
      </w:pPr>
    </w:p>
    <w:p w14:paraId="21B7B547" w14:textId="77777777" w:rsidR="00F14554" w:rsidRPr="00116CF3" w:rsidRDefault="00F14554" w:rsidP="001F4C0E">
      <w:pPr>
        <w:spacing w:line="300" w:lineRule="auto"/>
        <w:rPr>
          <w:rFonts w:cs="Arial"/>
          <w:b/>
          <w:sz w:val="24"/>
        </w:rPr>
      </w:pPr>
    </w:p>
    <w:p w14:paraId="1FB23C3D" w14:textId="77777777" w:rsidR="007118E9" w:rsidRPr="00116CF3" w:rsidRDefault="00F14554" w:rsidP="001F4C0E">
      <w:pPr>
        <w:spacing w:line="300" w:lineRule="auto"/>
        <w:rPr>
          <w:rFonts w:cs="Arial"/>
          <w:b/>
          <w:sz w:val="24"/>
        </w:rPr>
      </w:pPr>
      <w:r w:rsidRPr="00116CF3">
        <w:rPr>
          <w:rFonts w:cs="Arial"/>
          <w:b/>
          <w:sz w:val="24"/>
        </w:rPr>
        <w:br w:type="page"/>
      </w:r>
    </w:p>
    <w:p w14:paraId="13BDA2AA" w14:textId="77777777" w:rsidR="0022368D" w:rsidRPr="00116CF3" w:rsidRDefault="00E94E6F" w:rsidP="001F4C0E">
      <w:pPr>
        <w:pStyle w:val="Heading1"/>
        <w:spacing w:line="300" w:lineRule="auto"/>
        <w:rPr>
          <w:rFonts w:ascii="Arial" w:hAnsi="Arial" w:cs="Arial"/>
        </w:rPr>
      </w:pPr>
      <w:bookmarkStart w:id="2" w:name="_Toc163846259"/>
      <w:r w:rsidRPr="00116CF3">
        <w:rPr>
          <w:rFonts w:ascii="Arial" w:hAnsi="Arial" w:cs="Arial"/>
        </w:rPr>
        <w:lastRenderedPageBreak/>
        <w:t>Nadzor dokumenta</w:t>
      </w:r>
      <w:bookmarkEnd w:id="2"/>
    </w:p>
    <w:p w14:paraId="6D161791" w14:textId="77777777" w:rsidR="0022368D" w:rsidRPr="00116CF3" w:rsidRDefault="0022368D" w:rsidP="001F4C0E">
      <w:pPr>
        <w:spacing w:line="300" w:lineRule="auto"/>
        <w:rPr>
          <w:rFonts w:cs="Arial"/>
        </w:rPr>
      </w:pPr>
    </w:p>
    <w:p w14:paraId="0392FE48" w14:textId="77777777" w:rsidR="0019431F" w:rsidRPr="00116CF3" w:rsidRDefault="0022368D" w:rsidP="001F4C0E">
      <w:pPr>
        <w:spacing w:line="300" w:lineRule="auto"/>
        <w:rPr>
          <w:rFonts w:cs="Arial"/>
          <w:b/>
        </w:rPr>
      </w:pPr>
      <w:r w:rsidRPr="00116CF3">
        <w:rPr>
          <w:rFonts w:cs="Arial"/>
          <w:b/>
          <w:sz w:val="32"/>
        </w:rPr>
        <w:t>Promjene dokumenta</w:t>
      </w:r>
    </w:p>
    <w:tbl>
      <w:tblPr>
        <w:tblW w:w="96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1940"/>
        <w:gridCol w:w="1040"/>
        <w:gridCol w:w="1275"/>
        <w:gridCol w:w="4512"/>
      </w:tblGrid>
      <w:tr w:rsidR="00182C14" w:rsidRPr="00116CF3" w14:paraId="3E538A91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3931B326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Inačica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42B28BFA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Autor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56B0C11F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Tag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55EDB128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Datum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1AB21EC7" w14:textId="5D8EB904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Opis</w:t>
            </w:r>
          </w:p>
        </w:tc>
      </w:tr>
      <w:tr w:rsidR="00182C14" w:rsidRPr="00116CF3" w14:paraId="1D321DF8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5F7A116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0.1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7EB9C9D" w14:textId="3B865F39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Nina Šalković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4E401CA" w14:textId="19B32891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I-0.1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A255231" w14:textId="3C65906A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7.3.2024.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4CED0EE" w14:textId="35CF94FA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Početak rada</w:t>
            </w:r>
          </w:p>
        </w:tc>
      </w:tr>
      <w:tr w:rsidR="00182C14" w:rsidRPr="00116CF3" w14:paraId="11F1D195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6B46EF7" w14:textId="42F8A821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0.2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311B239" w14:textId="16848C62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Kristina Aničić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8EF3344" w14:textId="2EF2B5F6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I-0.2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B8E633C" w14:textId="17EF4EC6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8.3.2024.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081E318" w14:textId="36A3E609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Opis korisničkih zahtjeva</w:t>
            </w:r>
          </w:p>
        </w:tc>
      </w:tr>
      <w:tr w:rsidR="00182C14" w:rsidRPr="00116CF3" w14:paraId="2DDFC3FB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5020E03" w14:textId="180429F7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0.3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AE02FA4" w14:textId="519219D7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Nikola Platnjak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5907EA8" w14:textId="27404EC5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I-0.3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357CD8B" w14:textId="4AC1C45F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22.3.2024.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A753784" w14:textId="3EAC3210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Specifikacija zahtjeva i dijagrami slučajeva uporabe</w:t>
            </w:r>
          </w:p>
        </w:tc>
      </w:tr>
      <w:tr w:rsidR="00182C14" w:rsidRPr="00116CF3" w14:paraId="02E9D8DB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C6E45C7" w14:textId="4BFE2C40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0.4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D77DC14" w14:textId="7BAF130E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Nina Šalković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A42BD9C" w14:textId="71881D8E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I-0.4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D70FB6A" w14:textId="3DDF8EB7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27.3.2024.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269E103" w14:textId="205F8AE5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82C14" w:rsidRPr="00116CF3" w14:paraId="77D1E991" w14:textId="77777777" w:rsidTr="00AF1CCE">
        <w:trPr>
          <w:trHeight w:val="241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030F5D7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154205C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36A3F71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E10999C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DE1BB0F" w14:textId="64B4865F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AFA4594" w14:textId="77777777" w:rsidR="00F92310" w:rsidRPr="00116CF3" w:rsidRDefault="00F92310" w:rsidP="001F4C0E">
      <w:pPr>
        <w:spacing w:line="300" w:lineRule="auto"/>
        <w:rPr>
          <w:rFonts w:cs="Arial"/>
        </w:rPr>
      </w:pPr>
    </w:p>
    <w:p w14:paraId="7E4C19CD" w14:textId="77777777" w:rsidR="00C66E0C" w:rsidRPr="00116CF3" w:rsidRDefault="0034722C" w:rsidP="001F4C0E">
      <w:pPr>
        <w:spacing w:line="300" w:lineRule="auto"/>
        <w:rPr>
          <w:rFonts w:cs="Arial"/>
          <w:b/>
          <w:sz w:val="32"/>
        </w:rPr>
      </w:pPr>
      <w:r w:rsidRPr="00116CF3">
        <w:rPr>
          <w:rFonts w:cs="Arial"/>
          <w:b/>
          <w:sz w:val="32"/>
        </w:rPr>
        <w:t>Revizori</w:t>
      </w:r>
      <w:r w:rsidR="00CC5944" w:rsidRPr="00116CF3">
        <w:rPr>
          <w:rFonts w:cs="Arial"/>
          <w:b/>
          <w:sz w:val="32"/>
        </w:rPr>
        <w:t>/Nadzor</w:t>
      </w:r>
    </w:p>
    <w:tbl>
      <w:tblPr>
        <w:tblW w:w="946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6"/>
        <w:gridCol w:w="3261"/>
        <w:gridCol w:w="3827"/>
      </w:tblGrid>
      <w:tr w:rsidR="007C2806" w:rsidRPr="00116CF3" w14:paraId="7ED5B8DA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C0C0"/>
          </w:tcPr>
          <w:p w14:paraId="3E34A53B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Ime i prezime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C0C0"/>
          </w:tcPr>
          <w:p w14:paraId="04B38BA6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Pozicija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C0C0"/>
          </w:tcPr>
          <w:p w14:paraId="77011028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Napomena</w:t>
            </w:r>
          </w:p>
        </w:tc>
      </w:tr>
      <w:tr w:rsidR="007C2806" w:rsidRPr="00116CF3" w14:paraId="6AACCC87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82179CE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Nikola Platnjak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74AC25A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Voditelj tima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3A0EF3D4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C2806" w:rsidRPr="00116CF3" w14:paraId="387ACFC6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022F3FF2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eastAsia="Arial" w:hAnsi="Arial" w:cs="Arial"/>
                <w:color w:val="000000"/>
                <w:sz w:val="20"/>
                <w:szCs w:val="20"/>
              </w:rPr>
              <w:t>Dorian Hajnić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9B4E5C7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Programer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5BDFEC58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C2806" w:rsidRPr="00116CF3" w14:paraId="1D15F9C6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5A81B6AB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eastAsia="Arial" w:hAnsi="Arial" w:cs="Arial"/>
                <w:color w:val="000000"/>
                <w:sz w:val="20"/>
                <w:szCs w:val="20"/>
              </w:rPr>
              <w:t>Kristina Aničić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3D49B2DC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Programer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4F5F7B9C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C2806" w:rsidRPr="00116CF3" w14:paraId="0867F677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F1BDC32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eastAsia="Arial" w:hAnsi="Arial" w:cs="Arial"/>
                <w:color w:val="000000"/>
                <w:sz w:val="20"/>
                <w:szCs w:val="20"/>
              </w:rPr>
              <w:t>Nina Šalković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1ADB5E01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Tester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CB21F4E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24E8086" w14:textId="77777777" w:rsidR="00A67E92" w:rsidRPr="00116CF3" w:rsidRDefault="00A67E92" w:rsidP="001F4C0E">
      <w:pPr>
        <w:spacing w:line="300" w:lineRule="auto"/>
        <w:rPr>
          <w:rFonts w:cs="Arial"/>
        </w:rPr>
      </w:pPr>
    </w:p>
    <w:p w14:paraId="76F80530" w14:textId="77777777" w:rsidR="00560BD8" w:rsidRPr="00116CF3" w:rsidRDefault="00560BD8" w:rsidP="001F4C0E">
      <w:pPr>
        <w:spacing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23EBF288" w14:textId="77777777" w:rsidR="00E965DB" w:rsidRPr="00116CF3" w:rsidRDefault="004B0B9B" w:rsidP="001F4C0E">
      <w:pPr>
        <w:pStyle w:val="Heading1"/>
        <w:spacing w:line="300" w:lineRule="auto"/>
        <w:rPr>
          <w:rFonts w:ascii="Arial" w:hAnsi="Arial" w:cs="Arial"/>
        </w:rPr>
      </w:pPr>
      <w:bookmarkStart w:id="3" w:name="_Toc163846260"/>
      <w:r w:rsidRPr="00116CF3">
        <w:rPr>
          <w:rFonts w:ascii="Arial" w:hAnsi="Arial" w:cs="Arial"/>
        </w:rPr>
        <w:lastRenderedPageBreak/>
        <w:t>Sadržaj</w:t>
      </w:r>
      <w:bookmarkEnd w:id="3"/>
    </w:p>
    <w:p w14:paraId="2DC41B0E" w14:textId="77777777" w:rsidR="00806C88" w:rsidRPr="00116CF3" w:rsidRDefault="00806C88" w:rsidP="001F4C0E">
      <w:pPr>
        <w:spacing w:line="300" w:lineRule="auto"/>
        <w:rPr>
          <w:rFonts w:cs="Arial"/>
        </w:rPr>
      </w:pPr>
    </w:p>
    <w:p w14:paraId="4AC27CD2" w14:textId="66E6B641" w:rsidR="00B94C8E" w:rsidRDefault="00256B6D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r w:rsidRPr="00116CF3">
        <w:rPr>
          <w:rFonts w:cs="Arial"/>
          <w:b w:val="0"/>
          <w:bCs w:val="0"/>
        </w:rPr>
        <w:fldChar w:fldCharType="begin"/>
      </w:r>
      <w:r w:rsidRPr="00116CF3">
        <w:rPr>
          <w:rFonts w:cs="Arial"/>
          <w:b w:val="0"/>
          <w:bCs w:val="0"/>
        </w:rPr>
        <w:instrText xml:space="preserve"> TOC \o "1-3" \h \z \u </w:instrText>
      </w:r>
      <w:r w:rsidRPr="00116CF3">
        <w:rPr>
          <w:rFonts w:cs="Arial"/>
          <w:b w:val="0"/>
          <w:bCs w:val="0"/>
        </w:rPr>
        <w:fldChar w:fldCharType="separate"/>
      </w:r>
      <w:hyperlink w:anchor="_Toc163846259" w:history="1">
        <w:r w:rsidR="00B94C8E" w:rsidRPr="00D0297C">
          <w:rPr>
            <w:rStyle w:val="Hyperlink"/>
            <w:rFonts w:cs="Arial"/>
            <w:noProof/>
          </w:rPr>
          <w:t>1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Nadzor dokumenta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_Toc163846259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</w:t>
        </w:r>
        <w:r w:rsidR="00B94C8E">
          <w:rPr>
            <w:noProof/>
            <w:webHidden/>
          </w:rPr>
          <w:fldChar w:fldCharType="end"/>
        </w:r>
      </w:hyperlink>
    </w:p>
    <w:p w14:paraId="223B5F1B" w14:textId="5B7370F8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0" w:history="1">
        <w:r w:rsidR="00B94C8E" w:rsidRPr="00D0297C">
          <w:rPr>
            <w:rStyle w:val="Hyperlink"/>
            <w:rFonts w:cs="Arial"/>
            <w:noProof/>
          </w:rPr>
          <w:t>2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Sadržaj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_Toc163846260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</w:t>
        </w:r>
        <w:r w:rsidR="00B94C8E">
          <w:rPr>
            <w:noProof/>
            <w:webHidden/>
          </w:rPr>
          <w:fldChar w:fldCharType="end"/>
        </w:r>
      </w:hyperlink>
    </w:p>
    <w:p w14:paraId="5ABC47FA" w14:textId="4844F191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1" w:history="1">
        <w:r w:rsidR="00B94C8E" w:rsidRPr="00D0297C">
          <w:rPr>
            <w:rStyle w:val="Hyperlink"/>
            <w:rFonts w:cs="Arial"/>
            <w:noProof/>
          </w:rPr>
          <w:t>3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Uvod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_Toc163846261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4</w:t>
        </w:r>
        <w:r w:rsidR="00B94C8E">
          <w:rPr>
            <w:noProof/>
            <w:webHidden/>
          </w:rPr>
          <w:fldChar w:fldCharType="end"/>
        </w:r>
      </w:hyperlink>
    </w:p>
    <w:p w14:paraId="0422325E" w14:textId="042CAB13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2" w:history="1">
        <w:r w:rsidR="00B94C8E" w:rsidRPr="00D0297C">
          <w:rPr>
            <w:rStyle w:val="Hyperlink"/>
            <w:rFonts w:cs="Arial"/>
            <w:noProof/>
          </w:rPr>
          <w:t>4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Pojmovnik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_Toc163846262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5</w:t>
        </w:r>
        <w:r w:rsidR="00B94C8E">
          <w:rPr>
            <w:noProof/>
            <w:webHidden/>
          </w:rPr>
          <w:fldChar w:fldCharType="end"/>
        </w:r>
      </w:hyperlink>
    </w:p>
    <w:p w14:paraId="2EF2ECE2" w14:textId="0166CBB7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3" w:history="1">
        <w:r w:rsidR="00B94C8E" w:rsidRPr="00D0297C">
          <w:rPr>
            <w:rStyle w:val="Hyperlink"/>
            <w:rFonts w:cs="Arial"/>
            <w:noProof/>
          </w:rPr>
          <w:t>5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Definicija korisničkih zahtjeva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_Toc163846263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6</w:t>
        </w:r>
        <w:r w:rsidR="00B94C8E">
          <w:rPr>
            <w:noProof/>
            <w:webHidden/>
          </w:rPr>
          <w:fldChar w:fldCharType="end"/>
        </w:r>
      </w:hyperlink>
    </w:p>
    <w:p w14:paraId="38765E70" w14:textId="699B2018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4" w:history="1">
        <w:r w:rsidR="00B94C8E" w:rsidRPr="00D0297C">
          <w:rPr>
            <w:rStyle w:val="Hyperlink"/>
            <w:rFonts w:cs="Arial"/>
            <w:noProof/>
          </w:rPr>
          <w:t>6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Specifikacija zahtjeva sustava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_Toc163846264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9</w:t>
        </w:r>
        <w:r w:rsidR="00B94C8E">
          <w:rPr>
            <w:noProof/>
            <w:webHidden/>
          </w:rPr>
          <w:fldChar w:fldCharType="end"/>
        </w:r>
      </w:hyperlink>
    </w:p>
    <w:p w14:paraId="3011BB57" w14:textId="06654CDC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5" w:history="1">
        <w:r w:rsidR="00B94C8E" w:rsidRPr="00D0297C">
          <w:rPr>
            <w:rStyle w:val="Hyperlink"/>
            <w:rFonts w:cs="Arial"/>
            <w:noProof/>
          </w:rPr>
          <w:t>7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Slučaj uporabe UC1 – Registracija korisnika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_Toc163846265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10</w:t>
        </w:r>
        <w:r w:rsidR="00B94C8E">
          <w:rPr>
            <w:noProof/>
            <w:webHidden/>
          </w:rPr>
          <w:fldChar w:fldCharType="end"/>
        </w:r>
      </w:hyperlink>
    </w:p>
    <w:p w14:paraId="334CCB7A" w14:textId="3A4361DE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6" w:history="1">
        <w:r w:rsidR="00B94C8E" w:rsidRPr="00D0297C">
          <w:rPr>
            <w:rStyle w:val="Hyperlink"/>
            <w:rFonts w:cs="Arial"/>
            <w:noProof/>
          </w:rPr>
          <w:t>8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Slučaj uporabe UC2 – Prijava u sustav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_Toc163846266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12</w:t>
        </w:r>
        <w:r w:rsidR="00B94C8E">
          <w:rPr>
            <w:noProof/>
            <w:webHidden/>
          </w:rPr>
          <w:fldChar w:fldCharType="end"/>
        </w:r>
      </w:hyperlink>
    </w:p>
    <w:p w14:paraId="2426DD1D" w14:textId="2FED94F0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7" w:history="1">
        <w:r w:rsidR="00B94C8E" w:rsidRPr="00D0297C">
          <w:rPr>
            <w:rStyle w:val="Hyperlink"/>
            <w:rFonts w:cs="Arial"/>
            <w:noProof/>
          </w:rPr>
          <w:t>9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Slučaj uporabe UC3 – Pretraga recepata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_Toc163846267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14</w:t>
        </w:r>
        <w:r w:rsidR="00B94C8E">
          <w:rPr>
            <w:noProof/>
            <w:webHidden/>
          </w:rPr>
          <w:fldChar w:fldCharType="end"/>
        </w:r>
      </w:hyperlink>
    </w:p>
    <w:p w14:paraId="01FD7A8E" w14:textId="5C41F6ED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8" w:history="1">
        <w:r w:rsidR="00B94C8E" w:rsidRPr="00D0297C">
          <w:rPr>
            <w:rStyle w:val="Hyperlink"/>
            <w:rFonts w:cs="Arial"/>
            <w:noProof/>
          </w:rPr>
          <w:t>10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Slučaj uporabe UC4 – Admin sustav upravljanja receptima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_Toc163846268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16</w:t>
        </w:r>
        <w:r w:rsidR="00B94C8E">
          <w:rPr>
            <w:noProof/>
            <w:webHidden/>
          </w:rPr>
          <w:fldChar w:fldCharType="end"/>
        </w:r>
      </w:hyperlink>
    </w:p>
    <w:p w14:paraId="745344F7" w14:textId="2C2AEE13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9" w:history="1">
        <w:r w:rsidR="00B94C8E" w:rsidRPr="00D0297C">
          <w:rPr>
            <w:rStyle w:val="Hyperlink"/>
            <w:rFonts w:cs="Arial"/>
            <w:noProof/>
          </w:rPr>
          <w:t>11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Slučaj uporabe UC5 – Dodavanje favorita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_Toc163846269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18</w:t>
        </w:r>
        <w:r w:rsidR="00B94C8E">
          <w:rPr>
            <w:noProof/>
            <w:webHidden/>
          </w:rPr>
          <w:fldChar w:fldCharType="end"/>
        </w:r>
      </w:hyperlink>
    </w:p>
    <w:p w14:paraId="3989BE74" w14:textId="2B33A3D6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0" w:history="1">
        <w:r w:rsidR="00B94C8E" w:rsidRPr="00D0297C">
          <w:rPr>
            <w:rStyle w:val="Hyperlink"/>
            <w:rFonts w:cs="Arial"/>
            <w:noProof/>
          </w:rPr>
          <w:t>12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Slučaj uporabe UC6 – Prikaz najpopularnijih recepata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_Toc163846270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20</w:t>
        </w:r>
        <w:r w:rsidR="00B94C8E">
          <w:rPr>
            <w:noProof/>
            <w:webHidden/>
          </w:rPr>
          <w:fldChar w:fldCharType="end"/>
        </w:r>
      </w:hyperlink>
    </w:p>
    <w:p w14:paraId="745C4952" w14:textId="15A9BACB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1" w:history="1">
        <w:r w:rsidR="00B94C8E" w:rsidRPr="00D0297C">
          <w:rPr>
            <w:rStyle w:val="Hyperlink"/>
            <w:rFonts w:cs="Arial"/>
            <w:noProof/>
          </w:rPr>
          <w:t>13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Slučaj uporabe UC7 – Preuzimanje pdf recepata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_Toc163846271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21</w:t>
        </w:r>
        <w:r w:rsidR="00B94C8E">
          <w:rPr>
            <w:noProof/>
            <w:webHidden/>
          </w:rPr>
          <w:fldChar w:fldCharType="end"/>
        </w:r>
      </w:hyperlink>
    </w:p>
    <w:p w14:paraId="1375BF2F" w14:textId="5414CFB7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2" w:history="1">
        <w:r w:rsidR="00B94C8E" w:rsidRPr="00D0297C">
          <w:rPr>
            <w:rStyle w:val="Hyperlink"/>
            <w:rFonts w:cs="Arial"/>
            <w:noProof/>
          </w:rPr>
          <w:t>14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Slučaj uporabe UC8 – Pretvorba mjernih jedinica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_Toc163846272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23</w:t>
        </w:r>
        <w:r w:rsidR="00B94C8E">
          <w:rPr>
            <w:noProof/>
            <w:webHidden/>
          </w:rPr>
          <w:fldChar w:fldCharType="end"/>
        </w:r>
      </w:hyperlink>
    </w:p>
    <w:p w14:paraId="2734333C" w14:textId="6ADFA761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3" w:history="1">
        <w:r w:rsidR="00B94C8E" w:rsidRPr="00D0297C">
          <w:rPr>
            <w:rStyle w:val="Hyperlink"/>
            <w:rFonts w:cs="Arial"/>
            <w:noProof/>
          </w:rPr>
          <w:t>15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Slučaj uporabe UC9 – Detaljan prikaz recepata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_Toc163846273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25</w:t>
        </w:r>
        <w:r w:rsidR="00B94C8E">
          <w:rPr>
            <w:noProof/>
            <w:webHidden/>
          </w:rPr>
          <w:fldChar w:fldCharType="end"/>
        </w:r>
      </w:hyperlink>
    </w:p>
    <w:p w14:paraId="189E5160" w14:textId="1F6F952C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4" w:history="1">
        <w:r w:rsidR="00B94C8E" w:rsidRPr="00D0297C">
          <w:rPr>
            <w:rStyle w:val="Hyperlink"/>
            <w:noProof/>
          </w:rPr>
          <w:t>16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noProof/>
          </w:rPr>
          <w:t>Dodatni opis sustava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_Toc163846274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26</w:t>
        </w:r>
        <w:r w:rsidR="00B94C8E">
          <w:rPr>
            <w:noProof/>
            <w:webHidden/>
          </w:rPr>
          <w:fldChar w:fldCharType="end"/>
        </w:r>
      </w:hyperlink>
    </w:p>
    <w:p w14:paraId="0CA49BC8" w14:textId="2F2E6F61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5" w:history="1">
        <w:r w:rsidR="00B94C8E" w:rsidRPr="00D0297C">
          <w:rPr>
            <w:rStyle w:val="Hyperlink"/>
            <w:rFonts w:cs="Arial"/>
            <w:noProof/>
          </w:rPr>
          <w:t>17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Arhitektura sustava programske potpore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_Toc163846275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27</w:t>
        </w:r>
        <w:r w:rsidR="00B94C8E">
          <w:rPr>
            <w:noProof/>
            <w:webHidden/>
          </w:rPr>
          <w:fldChar w:fldCharType="end"/>
        </w:r>
      </w:hyperlink>
    </w:p>
    <w:p w14:paraId="21F8FB36" w14:textId="233DDCBE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6" w:history="1">
        <w:r w:rsidR="00B94C8E" w:rsidRPr="00D0297C">
          <w:rPr>
            <w:rStyle w:val="Hyperlink"/>
            <w:rFonts w:cs="Arial"/>
            <w:noProof/>
          </w:rPr>
          <w:t>18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Opis modela i baze podataka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_Toc163846276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29</w:t>
        </w:r>
        <w:r w:rsidR="00B94C8E">
          <w:rPr>
            <w:noProof/>
            <w:webHidden/>
          </w:rPr>
          <w:fldChar w:fldCharType="end"/>
        </w:r>
      </w:hyperlink>
    </w:p>
    <w:p w14:paraId="67C9F8E4" w14:textId="7E827332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7" w:history="1">
        <w:r w:rsidR="00B94C8E" w:rsidRPr="00D0297C">
          <w:rPr>
            <w:rStyle w:val="Hyperlink"/>
            <w:rFonts w:cs="Arial"/>
            <w:noProof/>
          </w:rPr>
          <w:t>19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Opis implementacije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_Toc163846277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30</w:t>
        </w:r>
        <w:r w:rsidR="00B94C8E">
          <w:rPr>
            <w:noProof/>
            <w:webHidden/>
          </w:rPr>
          <w:fldChar w:fldCharType="end"/>
        </w:r>
      </w:hyperlink>
    </w:p>
    <w:p w14:paraId="4A5E3E76" w14:textId="0C32C5C3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8" w:history="1">
        <w:r w:rsidR="00B94C8E" w:rsidRPr="00D0297C">
          <w:rPr>
            <w:rStyle w:val="Hyperlink"/>
            <w:rFonts w:cs="Arial"/>
            <w:noProof/>
          </w:rPr>
          <w:t>20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Razrada implementacije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_Toc163846278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31</w:t>
        </w:r>
        <w:r w:rsidR="00B94C8E">
          <w:rPr>
            <w:noProof/>
            <w:webHidden/>
          </w:rPr>
          <w:fldChar w:fldCharType="end"/>
        </w:r>
      </w:hyperlink>
    </w:p>
    <w:p w14:paraId="1C8F0378" w14:textId="64443D53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9" w:history="1">
        <w:r w:rsidR="00B94C8E" w:rsidRPr="00D0297C">
          <w:rPr>
            <w:rStyle w:val="Hyperlink"/>
            <w:rFonts w:cs="Arial"/>
            <w:noProof/>
          </w:rPr>
          <w:t>21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Dijagram stanja baze podataka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_Toc163846279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32</w:t>
        </w:r>
        <w:r w:rsidR="00B94C8E">
          <w:rPr>
            <w:noProof/>
            <w:webHidden/>
          </w:rPr>
          <w:fldChar w:fldCharType="end"/>
        </w:r>
      </w:hyperlink>
    </w:p>
    <w:p w14:paraId="3584DAD3" w14:textId="5E6F4992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80" w:history="1">
        <w:r w:rsidR="00B94C8E" w:rsidRPr="00D0297C">
          <w:rPr>
            <w:rStyle w:val="Hyperlink"/>
            <w:rFonts w:cs="Arial"/>
            <w:noProof/>
          </w:rPr>
          <w:t>22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Dijagram komponenti podsustava pregleda recepata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_Toc163846280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33</w:t>
        </w:r>
        <w:r w:rsidR="00B94C8E">
          <w:rPr>
            <w:noProof/>
            <w:webHidden/>
          </w:rPr>
          <w:fldChar w:fldCharType="end"/>
        </w:r>
      </w:hyperlink>
    </w:p>
    <w:p w14:paraId="44CBAE63" w14:textId="755336D0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81" w:history="1">
        <w:r w:rsidR="00B94C8E" w:rsidRPr="00D0297C">
          <w:rPr>
            <w:rStyle w:val="Hyperlink"/>
            <w:rFonts w:cs="Arial"/>
            <w:noProof/>
          </w:rPr>
          <w:t>23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Dijagram komponenti administratorskih poslova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_Toc163846281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34</w:t>
        </w:r>
        <w:r w:rsidR="00B94C8E">
          <w:rPr>
            <w:noProof/>
            <w:webHidden/>
          </w:rPr>
          <w:fldChar w:fldCharType="end"/>
        </w:r>
      </w:hyperlink>
    </w:p>
    <w:p w14:paraId="54EDEEB8" w14:textId="4EEAF84D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82" w:history="1">
        <w:r w:rsidR="00B94C8E" w:rsidRPr="00D0297C">
          <w:rPr>
            <w:rStyle w:val="Hyperlink"/>
            <w:rFonts w:cs="Arial"/>
            <w:noProof/>
          </w:rPr>
          <w:t>24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Dijagram razmještaja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_Toc163846282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35</w:t>
        </w:r>
        <w:r w:rsidR="00B94C8E">
          <w:rPr>
            <w:noProof/>
            <w:webHidden/>
          </w:rPr>
          <w:fldChar w:fldCharType="end"/>
        </w:r>
      </w:hyperlink>
    </w:p>
    <w:p w14:paraId="46EBF21E" w14:textId="41433E2B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83" w:history="1">
        <w:r w:rsidR="00B94C8E" w:rsidRPr="00D0297C">
          <w:rPr>
            <w:rStyle w:val="Hyperlink"/>
            <w:rFonts w:cs="Arial"/>
            <w:noProof/>
          </w:rPr>
          <w:t>25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Zaključak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_Toc163846283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36</w:t>
        </w:r>
        <w:r w:rsidR="00B94C8E">
          <w:rPr>
            <w:noProof/>
            <w:webHidden/>
          </w:rPr>
          <w:fldChar w:fldCharType="end"/>
        </w:r>
      </w:hyperlink>
    </w:p>
    <w:p w14:paraId="5272B561" w14:textId="64B44A9A" w:rsidR="00560BD8" w:rsidRPr="00116CF3" w:rsidRDefault="00256B6D" w:rsidP="001F4C0E">
      <w:pPr>
        <w:spacing w:line="300" w:lineRule="auto"/>
        <w:rPr>
          <w:rFonts w:cs="Arial"/>
        </w:rPr>
      </w:pPr>
      <w:r w:rsidRPr="00116CF3">
        <w:rPr>
          <w:rFonts w:cs="Arial"/>
        </w:rPr>
        <w:fldChar w:fldCharType="end"/>
      </w:r>
    </w:p>
    <w:p w14:paraId="15A53550" w14:textId="77777777" w:rsidR="00E436EC" w:rsidRPr="00116CF3" w:rsidRDefault="00E436EC" w:rsidP="001F4C0E">
      <w:pPr>
        <w:tabs>
          <w:tab w:val="left" w:pos="2581"/>
        </w:tabs>
        <w:spacing w:line="300" w:lineRule="auto"/>
        <w:rPr>
          <w:rFonts w:cs="Arial"/>
        </w:rPr>
      </w:pPr>
    </w:p>
    <w:p w14:paraId="7DFB0730" w14:textId="77777777" w:rsidR="00ED3137" w:rsidRPr="00116CF3" w:rsidRDefault="00ED3137" w:rsidP="001F4C0E">
      <w:pPr>
        <w:tabs>
          <w:tab w:val="left" w:pos="2581"/>
        </w:tabs>
        <w:spacing w:line="300" w:lineRule="auto"/>
        <w:rPr>
          <w:rFonts w:cs="Arial"/>
        </w:rPr>
      </w:pPr>
    </w:p>
    <w:p w14:paraId="224FC76E" w14:textId="5DFBFDCE" w:rsidR="00ED3137" w:rsidRPr="00116CF3" w:rsidRDefault="00560BD8" w:rsidP="001F4C0E">
      <w:pPr>
        <w:spacing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122B96CB" w14:textId="77777777" w:rsidR="00686FBD" w:rsidRPr="00116CF3" w:rsidRDefault="00686FBD" w:rsidP="001F4C0E">
      <w:pPr>
        <w:pStyle w:val="Heading1"/>
        <w:spacing w:line="300" w:lineRule="auto"/>
        <w:rPr>
          <w:rFonts w:ascii="Arial" w:hAnsi="Arial" w:cs="Arial"/>
        </w:rPr>
      </w:pPr>
      <w:bookmarkStart w:id="4" w:name="_Toc65748021"/>
      <w:bookmarkStart w:id="5" w:name="_Toc163846261"/>
      <w:r w:rsidRPr="00116CF3">
        <w:rPr>
          <w:rFonts w:ascii="Arial" w:hAnsi="Arial" w:cs="Arial"/>
        </w:rPr>
        <w:lastRenderedPageBreak/>
        <w:t>Uvod</w:t>
      </w:r>
      <w:bookmarkEnd w:id="4"/>
      <w:bookmarkEnd w:id="5"/>
    </w:p>
    <w:p w14:paraId="2D44AFA8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53A6C3DF" w14:textId="67338CD5" w:rsidR="00CB1AF9" w:rsidRPr="00116CF3" w:rsidRDefault="00182C14" w:rsidP="001F4C0E">
      <w:pPr>
        <w:spacing w:after="0" w:line="300" w:lineRule="auto"/>
        <w:jc w:val="both"/>
        <w:rPr>
          <w:rFonts w:eastAsiaTheme="minorEastAsia" w:cs="Arial"/>
          <w:sz w:val="24"/>
          <w:szCs w:val="24"/>
        </w:rPr>
      </w:pPr>
      <w:r w:rsidRPr="00116CF3">
        <w:rPr>
          <w:rFonts w:cs="Arial"/>
          <w:sz w:val="24"/>
        </w:rPr>
        <w:t>Kroz projekt se izrađuje softverski produkt koji omogućuje pristup</w:t>
      </w:r>
      <w:r w:rsidR="00CB1AF9" w:rsidRPr="00116CF3">
        <w:rPr>
          <w:rFonts w:cs="Arial"/>
          <w:sz w:val="24"/>
        </w:rPr>
        <w:t xml:space="preserve"> </w:t>
      </w:r>
      <w:r w:rsidRPr="00116CF3">
        <w:rPr>
          <w:rFonts w:cs="Arial"/>
          <w:sz w:val="24"/>
        </w:rPr>
        <w:t>receptima za kuhanje p</w:t>
      </w:r>
      <w:r w:rsidR="00CB1AF9" w:rsidRPr="00116CF3">
        <w:rPr>
          <w:rFonts w:cs="Arial"/>
          <w:sz w:val="24"/>
        </w:rPr>
        <w:t>omoću</w:t>
      </w:r>
      <w:r w:rsidRPr="00116CF3">
        <w:rPr>
          <w:rFonts w:cs="Arial"/>
          <w:sz w:val="24"/>
        </w:rPr>
        <w:t xml:space="preserve"> web preglednika. Glavni cilj sustava </w:t>
      </w:r>
      <w:r w:rsidR="00CB1AF9" w:rsidRPr="00116CF3">
        <w:rPr>
          <w:rFonts w:cs="Arial"/>
          <w:sz w:val="24"/>
        </w:rPr>
        <w:t xml:space="preserve">je </w:t>
      </w:r>
      <w:r w:rsidR="00CB1AF9" w:rsidRPr="00116CF3">
        <w:rPr>
          <w:rFonts w:eastAsiaTheme="minorEastAsia" w:cs="Arial"/>
          <w:sz w:val="24"/>
          <w:szCs w:val="24"/>
        </w:rPr>
        <w:t>omogućiti osnovne funkcije pregleda recepata, preuzimanje recepata, pretraživanje po kategorijama od strane korisnika te dodavanje recepata od strane administratora.</w:t>
      </w:r>
    </w:p>
    <w:p w14:paraId="09CF1976" w14:textId="198DA4B4" w:rsidR="00CB1AF9" w:rsidRPr="00116CF3" w:rsidDel="00310A00" w:rsidRDefault="00CB1AF9" w:rsidP="001F4C0E">
      <w:pPr>
        <w:spacing w:after="0" w:line="300" w:lineRule="auto"/>
        <w:jc w:val="both"/>
        <w:rPr>
          <w:del w:id="6" w:author="Danko Ivošević (divosevic)" w:date="2024-04-10T11:11:00Z"/>
          <w:rFonts w:eastAsiaTheme="minorEastAsia" w:cs="Arial"/>
          <w:sz w:val="24"/>
          <w:szCs w:val="24"/>
        </w:rPr>
      </w:pPr>
    </w:p>
    <w:p w14:paraId="138737AB" w14:textId="7D20D76F" w:rsidR="00E61C17" w:rsidRPr="00116CF3" w:rsidRDefault="00CB1AF9" w:rsidP="001F4C0E">
      <w:p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Korisnik će se ulogirati i moći kreirati svoj profil uz pomoću kojeg će moći pregledavati </w:t>
      </w:r>
      <w:r w:rsidR="008C736C" w:rsidRPr="00116CF3">
        <w:rPr>
          <w:rFonts w:cs="Arial"/>
          <w:sz w:val="24"/>
        </w:rPr>
        <w:t xml:space="preserve">te označavati </w:t>
      </w:r>
      <w:r w:rsidRPr="00116CF3">
        <w:rPr>
          <w:rFonts w:cs="Arial"/>
          <w:sz w:val="24"/>
        </w:rPr>
        <w:t xml:space="preserve">recepte </w:t>
      </w:r>
      <w:r w:rsidR="00310A00" w:rsidRPr="00116CF3">
        <w:rPr>
          <w:rFonts w:cs="Arial"/>
          <w:sz w:val="24"/>
        </w:rPr>
        <w:t xml:space="preserve">u </w:t>
      </w:r>
      <w:r w:rsidRPr="00116CF3">
        <w:rPr>
          <w:rFonts w:cs="Arial"/>
          <w:sz w:val="24"/>
        </w:rPr>
        <w:t>aplikaciji.</w:t>
      </w:r>
      <w:r w:rsidR="00E61C17" w:rsidRPr="00116CF3">
        <w:rPr>
          <w:rFonts w:cs="Arial"/>
          <w:sz w:val="24"/>
        </w:rPr>
        <w:t xml:space="preserve"> Osim same pretrage korisnik će vidjeti recepte </w:t>
      </w:r>
      <w:r w:rsidR="008C736C" w:rsidRPr="00116CF3">
        <w:rPr>
          <w:rFonts w:cs="Arial"/>
          <w:sz w:val="24"/>
        </w:rPr>
        <w:t xml:space="preserve">na svom profilu </w:t>
      </w:r>
      <w:r w:rsidR="00E61C17" w:rsidRPr="00116CF3">
        <w:rPr>
          <w:rFonts w:cs="Arial"/>
          <w:sz w:val="24"/>
        </w:rPr>
        <w:t>koje je prije označio kao favorit.</w:t>
      </w:r>
      <w:r w:rsidRPr="00116CF3">
        <w:rPr>
          <w:rFonts w:cs="Arial"/>
          <w:sz w:val="24"/>
        </w:rPr>
        <w:t xml:space="preserve"> </w:t>
      </w:r>
      <w:r w:rsidR="00E61C17" w:rsidRPr="00116CF3">
        <w:rPr>
          <w:rFonts w:eastAsiaTheme="minorEastAsia" w:cs="Arial"/>
          <w:sz w:val="24"/>
          <w:szCs w:val="24"/>
        </w:rPr>
        <w:t>Uz to aplikacija će na temelju statistike na početnoj stranici prikazati najpopularnije recepte.</w:t>
      </w:r>
    </w:p>
    <w:p w14:paraId="0962DB70" w14:textId="039F5B89" w:rsidR="00CB1AF9" w:rsidRPr="00116CF3" w:rsidRDefault="00CB1AF9" w:rsidP="001F4C0E">
      <w:p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Administrator same web aplikacije dodaje recepte koji su vidljivi svim korisnicima. </w:t>
      </w:r>
    </w:p>
    <w:p w14:paraId="1486BB8B" w14:textId="69F454CC" w:rsidR="00CB1AF9" w:rsidRPr="00116CF3" w:rsidDel="00310A00" w:rsidRDefault="00CB1AF9" w:rsidP="001F4C0E">
      <w:pPr>
        <w:spacing w:after="0" w:line="300" w:lineRule="auto"/>
        <w:jc w:val="both"/>
        <w:rPr>
          <w:del w:id="7" w:author="Danko Ivošević (divosevic)" w:date="2024-04-10T11:11:00Z"/>
          <w:rFonts w:cs="Arial"/>
          <w:sz w:val="24"/>
        </w:rPr>
      </w:pPr>
    </w:p>
    <w:p w14:paraId="502A83F5" w14:textId="77777777" w:rsidR="00E61C17" w:rsidRPr="00116CF3" w:rsidRDefault="00CB1AF9" w:rsidP="001F4C0E">
      <w:pPr>
        <w:spacing w:after="0" w:line="300" w:lineRule="auto"/>
        <w:jc w:val="both"/>
        <w:rPr>
          <w:ins w:id="8" w:author="Nikola Platnjak (nplatnjak)" w:date="2024-04-11T21:36:00Z"/>
          <w:rFonts w:eastAsiaTheme="minorEastAsia" w:cs="Arial"/>
          <w:sz w:val="24"/>
          <w:szCs w:val="24"/>
        </w:rPr>
      </w:pPr>
      <w:r w:rsidRPr="00116CF3">
        <w:rPr>
          <w:rFonts w:eastAsiaTheme="minorEastAsia" w:cs="Arial"/>
          <w:sz w:val="24"/>
          <w:szCs w:val="24"/>
        </w:rPr>
        <w:t>Aplikacija (informatički sustav) će sadržati neke bitne funkcionalnosti potrebne za realizaciju online knjige recepata.</w:t>
      </w:r>
    </w:p>
    <w:p w14:paraId="70543062" w14:textId="77777777" w:rsidR="005C0240" w:rsidRPr="00116CF3" w:rsidRDefault="005C0240" w:rsidP="001F4C0E">
      <w:pPr>
        <w:spacing w:after="0" w:line="300" w:lineRule="auto"/>
        <w:jc w:val="both"/>
        <w:rPr>
          <w:rFonts w:eastAsiaTheme="minorEastAsia" w:cs="Arial"/>
          <w:sz w:val="24"/>
          <w:szCs w:val="24"/>
        </w:rPr>
      </w:pPr>
    </w:p>
    <w:p w14:paraId="44327FB7" w14:textId="2E9DED0B" w:rsidR="00E61C17" w:rsidRPr="00116CF3" w:rsidRDefault="00310A00" w:rsidP="001F4C0E">
      <w:p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Sustav </w:t>
      </w:r>
      <w:r w:rsidR="00E61C17" w:rsidRPr="00116CF3">
        <w:rPr>
          <w:rFonts w:cs="Arial"/>
          <w:sz w:val="24"/>
        </w:rPr>
        <w:t xml:space="preserve">registracije omogućava izradu novog korisničkog računa, dok </w:t>
      </w:r>
      <w:r w:rsidRPr="00116CF3">
        <w:rPr>
          <w:rFonts w:cs="Arial"/>
          <w:sz w:val="24"/>
        </w:rPr>
        <w:t>sustav prijave</w:t>
      </w:r>
      <w:r w:rsidR="00E61C17" w:rsidRPr="00116CF3">
        <w:rPr>
          <w:rFonts w:cs="Arial"/>
          <w:sz w:val="24"/>
        </w:rPr>
        <w:t xml:space="preserve"> omogućava pristup tom računu. Korisnici imaju pristup sustavu pretrage recepta po ključnim riječima. Administrator sustava može dodavati, brisati i ažurirati popis recepata (vršiti CRUD operacije). Svaki </w:t>
      </w:r>
      <w:r w:rsidR="00D01615" w:rsidRPr="00116CF3">
        <w:rPr>
          <w:rFonts w:cs="Arial"/>
          <w:sz w:val="24"/>
        </w:rPr>
        <w:t>korisnik</w:t>
      </w:r>
      <w:r w:rsidR="00E61C17" w:rsidRPr="00116CF3">
        <w:rPr>
          <w:rFonts w:cs="Arial"/>
          <w:sz w:val="24"/>
        </w:rPr>
        <w:t xml:space="preserve"> ima mogućnos</w:t>
      </w:r>
      <w:r w:rsidR="00D01615" w:rsidRPr="00116CF3">
        <w:rPr>
          <w:rFonts w:cs="Arial"/>
          <w:sz w:val="24"/>
        </w:rPr>
        <w:t>t dodavati recepte u favorite te pregledavati tu listu, dok se na početnoj stranici prikazuju najpopularniji recepti koji se rangiraju po broju favorita. Aplikacija daje i mogućnost preuzimanja recepata na vlastiti uređaj te pretvorbu mjernih jedinica u receptima na željeni sustav (kg u lb i obrnuto). Svakim odabirom recepta se otvara njegov detaljan prikaz. Na</w:t>
      </w:r>
      <w:del w:id="9" w:author="Danko Ivošević (divosevic)" w:date="2024-04-10T11:13:00Z">
        <w:r w:rsidR="00D01615" w:rsidRPr="00116CF3" w:rsidDel="00310A00">
          <w:rPr>
            <w:rFonts w:cs="Arial"/>
            <w:sz w:val="24"/>
          </w:rPr>
          <w:delText xml:space="preserve"> </w:delText>
        </w:r>
      </w:del>
      <w:r w:rsidR="00D01615" w:rsidRPr="00116CF3">
        <w:rPr>
          <w:rFonts w:cs="Arial"/>
          <w:sz w:val="24"/>
        </w:rPr>
        <w:t>posljetku, aplikacija responzivno prikazuje sadržaj ovisno o veličini ekrana.</w:t>
      </w:r>
    </w:p>
    <w:p w14:paraId="6AF7D4BB" w14:textId="37DDA43F" w:rsidR="00686FBD" w:rsidRPr="00116CF3" w:rsidRDefault="00686FBD" w:rsidP="001F4C0E">
      <w:pPr>
        <w:spacing w:after="0" w:line="300" w:lineRule="auto"/>
        <w:jc w:val="both"/>
        <w:rPr>
          <w:rFonts w:cs="Arial"/>
          <w:sz w:val="24"/>
          <w:highlight w:val="cyan"/>
        </w:rPr>
      </w:pPr>
      <w:r w:rsidRPr="00116CF3">
        <w:rPr>
          <w:rFonts w:cs="Arial"/>
          <w:sz w:val="24"/>
          <w:highlight w:val="cyan"/>
        </w:rPr>
        <w:br w:type="page"/>
      </w:r>
    </w:p>
    <w:p w14:paraId="40A8E798" w14:textId="77777777" w:rsidR="00686FBD" w:rsidRPr="00116CF3" w:rsidRDefault="00686FBD" w:rsidP="001F4C0E">
      <w:pPr>
        <w:pStyle w:val="Heading1"/>
        <w:spacing w:line="300" w:lineRule="auto"/>
        <w:rPr>
          <w:rFonts w:ascii="Arial" w:hAnsi="Arial" w:cs="Arial"/>
        </w:rPr>
      </w:pPr>
      <w:bookmarkStart w:id="10" w:name="_Toc65748022"/>
      <w:bookmarkStart w:id="11" w:name="_Toc163846262"/>
      <w:r w:rsidRPr="00116CF3">
        <w:rPr>
          <w:rFonts w:ascii="Arial" w:hAnsi="Arial" w:cs="Arial"/>
        </w:rPr>
        <w:lastRenderedPageBreak/>
        <w:t>Pojmovnik</w:t>
      </w:r>
      <w:bookmarkEnd w:id="10"/>
      <w:bookmarkEnd w:id="11"/>
    </w:p>
    <w:p w14:paraId="2AC98E28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38F22658" w14:textId="1F674235" w:rsidR="00F271D1" w:rsidRPr="00116CF3" w:rsidRDefault="00F271D1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Internetski/</w:t>
      </w:r>
      <w:del w:id="12" w:author="Danko Ivošević (divosevic)" w:date="2024-04-10T11:13:00Z">
        <w:r w:rsidRPr="00116CF3" w:rsidDel="00310A00">
          <w:rPr>
            <w:rFonts w:cs="Arial"/>
            <w:sz w:val="24"/>
          </w:rPr>
          <w:delText xml:space="preserve"> </w:delText>
        </w:r>
      </w:del>
      <w:r w:rsidRPr="00116CF3">
        <w:rPr>
          <w:rFonts w:cs="Arial"/>
          <w:sz w:val="24"/>
        </w:rPr>
        <w:t>Web preglednik - je program koji korisniku omogućuje pregled web-stranica i multimedijalnih sadržaja vezanih uz njih.</w:t>
      </w:r>
    </w:p>
    <w:p w14:paraId="234BE36D" w14:textId="434F34FE" w:rsidR="00F271D1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Aplikacija - računalni je program dizajniran za pomoć korisnicima da bi izvršavali jedan ili više određenih zadataka.</w:t>
      </w:r>
    </w:p>
    <w:p w14:paraId="4878E818" w14:textId="50B0D169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Korisnički račun - osobni račun korisnika koji mu omogućuje da se koristi određenom uslugom.</w:t>
      </w:r>
    </w:p>
    <w:p w14:paraId="180AC36D" w14:textId="735FF537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CRUD operacije - </w:t>
      </w:r>
      <w:r w:rsidRPr="00116CF3">
        <w:rPr>
          <w:rFonts w:cs="Arial"/>
          <w:i/>
          <w:iCs/>
          <w:sz w:val="24"/>
        </w:rPr>
        <w:t>stvaranje, čitanje, ažuriranje i brisanje</w:t>
      </w:r>
      <w:r w:rsidRPr="00116CF3">
        <w:rPr>
          <w:rFonts w:cs="Arial"/>
          <w:sz w:val="24"/>
        </w:rPr>
        <w:t>; četiri su osnovne operacije za manipulaciju/upravljanje podatcima.</w:t>
      </w:r>
    </w:p>
    <w:p w14:paraId="058EFDD6" w14:textId="0B1C031F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Početna stranica - uvodna stranica web mjesta, obično služi kao sadržajna stranica za važne </w:t>
      </w:r>
      <w:r w:rsidR="000F0F1F" w:rsidRPr="00116CF3">
        <w:rPr>
          <w:rFonts w:cs="Arial"/>
          <w:sz w:val="24"/>
        </w:rPr>
        <w:t>informacije ili istaknute proizvode.</w:t>
      </w:r>
    </w:p>
    <w:p w14:paraId="78E414F7" w14:textId="5B6E70D0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Responzivnost - </w:t>
      </w:r>
      <w:r w:rsidR="000F0F1F" w:rsidRPr="00116CF3">
        <w:rPr>
          <w:rFonts w:cs="Arial"/>
          <w:sz w:val="24"/>
        </w:rPr>
        <w:t>sposobnost web stranice ili aplikacije da se prilagodi različitim uređajima i veličinama zaslona.</w:t>
      </w:r>
    </w:p>
    <w:p w14:paraId="145F2C98" w14:textId="77777777" w:rsidR="00686FBD" w:rsidRPr="00116CF3" w:rsidRDefault="00686FBD" w:rsidP="001F4C0E">
      <w:pPr>
        <w:spacing w:after="0"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br w:type="page"/>
      </w:r>
    </w:p>
    <w:p w14:paraId="223E7593" w14:textId="77777777" w:rsidR="00686FBD" w:rsidRPr="00116CF3" w:rsidRDefault="00686FBD" w:rsidP="001F4C0E">
      <w:pPr>
        <w:pStyle w:val="Heading1"/>
        <w:spacing w:line="300" w:lineRule="auto"/>
        <w:rPr>
          <w:rFonts w:ascii="Arial" w:hAnsi="Arial" w:cs="Arial"/>
        </w:rPr>
      </w:pPr>
      <w:bookmarkStart w:id="13" w:name="_Toc65748023"/>
      <w:bookmarkStart w:id="14" w:name="_Toc163846263"/>
      <w:r w:rsidRPr="00116CF3">
        <w:rPr>
          <w:rFonts w:ascii="Arial" w:hAnsi="Arial" w:cs="Arial"/>
        </w:rPr>
        <w:lastRenderedPageBreak/>
        <w:t>Definicija korisničkih zahtjeva</w:t>
      </w:r>
      <w:bookmarkEnd w:id="13"/>
      <w:bookmarkEnd w:id="14"/>
    </w:p>
    <w:p w14:paraId="51313E46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32E8357C" w14:textId="33D714A8" w:rsidR="00686FBD" w:rsidRPr="00116CF3" w:rsidRDefault="00686FBD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Popis funkcionalnosti prema korisničkim zahtjevima</w:t>
      </w:r>
      <w:r w:rsidR="00EF375E" w:rsidRPr="00116CF3">
        <w:rPr>
          <w:rFonts w:cs="Arial"/>
          <w:sz w:val="24"/>
          <w:szCs w:val="24"/>
        </w:rPr>
        <w:t xml:space="preserve"> je sljedeći</w:t>
      </w:r>
      <w:r w:rsidRPr="00116CF3">
        <w:rPr>
          <w:rFonts w:cs="Arial"/>
          <w:sz w:val="24"/>
          <w:szCs w:val="24"/>
        </w:rPr>
        <w:t>: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672"/>
        <w:gridCol w:w="2777"/>
        <w:gridCol w:w="5348"/>
        <w:gridCol w:w="979"/>
      </w:tblGrid>
      <w:tr w:rsidR="00DB7C31" w:rsidRPr="00116CF3" w14:paraId="40CE114B" w14:textId="53DAC250" w:rsidTr="00C12212">
        <w:tc>
          <w:tcPr>
            <w:tcW w:w="654" w:type="dxa"/>
          </w:tcPr>
          <w:p w14:paraId="7819FE73" w14:textId="77777777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R.br.</w:t>
            </w:r>
          </w:p>
        </w:tc>
        <w:tc>
          <w:tcPr>
            <w:tcW w:w="2781" w:type="dxa"/>
          </w:tcPr>
          <w:p w14:paraId="184375EB" w14:textId="77777777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ZAHTJEV</w:t>
            </w:r>
          </w:p>
        </w:tc>
        <w:tc>
          <w:tcPr>
            <w:tcW w:w="5361" w:type="dxa"/>
          </w:tcPr>
          <w:p w14:paraId="6F0F80D3" w14:textId="77777777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KRATKI OPIS ZAHTJEVA</w:t>
            </w:r>
          </w:p>
        </w:tc>
        <w:tc>
          <w:tcPr>
            <w:tcW w:w="980" w:type="dxa"/>
          </w:tcPr>
          <w:p w14:paraId="0A5D4AB0" w14:textId="5806F58D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UC br.</w:t>
            </w:r>
          </w:p>
        </w:tc>
      </w:tr>
      <w:tr w:rsidR="00DB7C31" w:rsidRPr="00116CF3" w14:paraId="1EC5F71C" w14:textId="61DB4748" w:rsidTr="00C12212">
        <w:tc>
          <w:tcPr>
            <w:tcW w:w="654" w:type="dxa"/>
          </w:tcPr>
          <w:p w14:paraId="3C7A40CA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1.</w:t>
            </w:r>
          </w:p>
        </w:tc>
        <w:tc>
          <w:tcPr>
            <w:tcW w:w="2781" w:type="dxa"/>
          </w:tcPr>
          <w:p w14:paraId="3914575B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Registracija korisnika</w:t>
            </w:r>
          </w:p>
        </w:tc>
        <w:tc>
          <w:tcPr>
            <w:tcW w:w="5361" w:type="dxa"/>
          </w:tcPr>
          <w:p w14:paraId="5C680CF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Mogućnost korisnika da se registrira pomoću emaila i lozinke</w:t>
            </w:r>
          </w:p>
        </w:tc>
        <w:tc>
          <w:tcPr>
            <w:tcW w:w="980" w:type="dxa"/>
          </w:tcPr>
          <w:p w14:paraId="344A78BD" w14:textId="0A38B425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UC1</w:t>
            </w:r>
          </w:p>
        </w:tc>
      </w:tr>
      <w:tr w:rsidR="00DB7C31" w:rsidRPr="00116CF3" w14:paraId="3548D498" w14:textId="1F4658F1" w:rsidTr="00C12212">
        <w:tc>
          <w:tcPr>
            <w:tcW w:w="654" w:type="dxa"/>
          </w:tcPr>
          <w:p w14:paraId="2BA5BA6D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2.</w:t>
            </w:r>
          </w:p>
        </w:tc>
        <w:tc>
          <w:tcPr>
            <w:tcW w:w="2781" w:type="dxa"/>
          </w:tcPr>
          <w:p w14:paraId="0FEDA57E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Prijava korisnika</w:t>
            </w:r>
          </w:p>
        </w:tc>
        <w:tc>
          <w:tcPr>
            <w:tcW w:w="5361" w:type="dxa"/>
          </w:tcPr>
          <w:p w14:paraId="2AF28799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Mogućnost korisnika prijave na web stranicu nakon uspješne registracije pomoću emaila i lozinke</w:t>
            </w:r>
          </w:p>
        </w:tc>
        <w:tc>
          <w:tcPr>
            <w:tcW w:w="980" w:type="dxa"/>
          </w:tcPr>
          <w:p w14:paraId="68CEE3D9" w14:textId="26756039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UC2</w:t>
            </w:r>
          </w:p>
        </w:tc>
      </w:tr>
      <w:tr w:rsidR="00DB7C31" w:rsidRPr="00116CF3" w14:paraId="5129F292" w14:textId="10C1C955" w:rsidTr="00C12212">
        <w:tc>
          <w:tcPr>
            <w:tcW w:w="654" w:type="dxa"/>
          </w:tcPr>
          <w:p w14:paraId="4610A728" w14:textId="738D2A6A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3.</w:t>
            </w:r>
          </w:p>
        </w:tc>
        <w:tc>
          <w:tcPr>
            <w:tcW w:w="2781" w:type="dxa"/>
          </w:tcPr>
          <w:p w14:paraId="07E97E81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Sistem pretrage recepata</w:t>
            </w:r>
          </w:p>
        </w:tc>
        <w:tc>
          <w:tcPr>
            <w:tcW w:w="5361" w:type="dxa"/>
          </w:tcPr>
          <w:p w14:paraId="23A6CD97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Korisnici će imati mogućnost pretraživanja željenog recepta unosom ključne riječi u polje za pretragu.</w:t>
            </w:r>
          </w:p>
        </w:tc>
        <w:tc>
          <w:tcPr>
            <w:tcW w:w="980" w:type="dxa"/>
          </w:tcPr>
          <w:p w14:paraId="75556C83" w14:textId="58401EE3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</w:p>
        </w:tc>
      </w:tr>
      <w:tr w:rsidR="00DB7C31" w:rsidRPr="00116CF3" w14:paraId="6074427B" w14:textId="5D5BA673" w:rsidTr="00C12212">
        <w:tc>
          <w:tcPr>
            <w:tcW w:w="654" w:type="dxa"/>
          </w:tcPr>
          <w:p w14:paraId="514BA746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4.</w:t>
            </w:r>
          </w:p>
        </w:tc>
        <w:tc>
          <w:tcPr>
            <w:tcW w:w="2781" w:type="dxa"/>
          </w:tcPr>
          <w:p w14:paraId="5E5D194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 sustav za upravljanje receptima</w:t>
            </w:r>
          </w:p>
        </w:tc>
        <w:tc>
          <w:tcPr>
            <w:tcW w:w="5361" w:type="dxa"/>
          </w:tcPr>
          <w:p w14:paraId="349F5B09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Administrator sustava će imati sposobnost dodavanja, brisanja i ažuriranja postojećeg popisa recepata.</w:t>
            </w:r>
          </w:p>
        </w:tc>
        <w:tc>
          <w:tcPr>
            <w:tcW w:w="980" w:type="dxa"/>
          </w:tcPr>
          <w:p w14:paraId="200D7574" w14:textId="1B0FE38A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UC4</w:t>
            </w:r>
          </w:p>
        </w:tc>
      </w:tr>
      <w:tr w:rsidR="00DB7C31" w:rsidRPr="00116CF3" w14:paraId="0F202C44" w14:textId="0411AB49" w:rsidTr="00C12212">
        <w:tc>
          <w:tcPr>
            <w:tcW w:w="654" w:type="dxa"/>
          </w:tcPr>
          <w:p w14:paraId="7E93E753" w14:textId="5593BFA8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5.</w:t>
            </w:r>
          </w:p>
        </w:tc>
        <w:tc>
          <w:tcPr>
            <w:tcW w:w="2781" w:type="dxa"/>
          </w:tcPr>
          <w:p w14:paraId="0B1E67A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Dodavanje favorita</w:t>
            </w:r>
          </w:p>
        </w:tc>
        <w:tc>
          <w:tcPr>
            <w:tcW w:w="5361" w:type="dxa"/>
          </w:tcPr>
          <w:p w14:paraId="287AEE99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Prijavljeni korisnici će moći spremati svoje omiljene recepte u osobnu listu favorita</w:t>
            </w:r>
          </w:p>
        </w:tc>
        <w:tc>
          <w:tcPr>
            <w:tcW w:w="980" w:type="dxa"/>
          </w:tcPr>
          <w:p w14:paraId="34E4B369" w14:textId="77D952FF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5</w:t>
            </w:r>
          </w:p>
        </w:tc>
      </w:tr>
      <w:tr w:rsidR="00DB7C31" w:rsidRPr="00116CF3" w14:paraId="07FC4060" w14:textId="15281868" w:rsidTr="00C12212">
        <w:tc>
          <w:tcPr>
            <w:tcW w:w="654" w:type="dxa"/>
          </w:tcPr>
          <w:p w14:paraId="604EE785" w14:textId="66F13320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6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4E14C9B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Prikaz najpopularnijih recepata</w:t>
            </w:r>
          </w:p>
        </w:tc>
        <w:tc>
          <w:tcPr>
            <w:tcW w:w="5361" w:type="dxa"/>
          </w:tcPr>
          <w:p w14:paraId="0E8B1048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Prilikom ulaska u aplikaciju korisniku će biti prikazan određen broj najpopularnijih recepata.</w:t>
            </w:r>
          </w:p>
        </w:tc>
        <w:tc>
          <w:tcPr>
            <w:tcW w:w="980" w:type="dxa"/>
          </w:tcPr>
          <w:p w14:paraId="3E3D1D21" w14:textId="518697F3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6</w:t>
            </w:r>
          </w:p>
        </w:tc>
      </w:tr>
      <w:tr w:rsidR="00DB7C31" w:rsidRPr="00116CF3" w14:paraId="4896F5A5" w14:textId="22A45D52" w:rsidTr="00C12212">
        <w:tc>
          <w:tcPr>
            <w:tcW w:w="654" w:type="dxa"/>
          </w:tcPr>
          <w:p w14:paraId="733E4869" w14:textId="03DF4DF5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7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376CE46C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Preuzimanje pdf recepta</w:t>
            </w:r>
          </w:p>
        </w:tc>
        <w:tc>
          <w:tcPr>
            <w:tcW w:w="5361" w:type="dxa"/>
          </w:tcPr>
          <w:p w14:paraId="6783DBDF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će imati mogućnost preuzimanja recepta na vlastiti uređaj.</w:t>
            </w:r>
          </w:p>
        </w:tc>
        <w:tc>
          <w:tcPr>
            <w:tcW w:w="980" w:type="dxa"/>
          </w:tcPr>
          <w:p w14:paraId="169CD8DA" w14:textId="5E8A1089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7</w:t>
            </w:r>
          </w:p>
        </w:tc>
      </w:tr>
      <w:tr w:rsidR="00DB7C31" w:rsidRPr="00116CF3" w14:paraId="184F6518" w14:textId="0E1BED38" w:rsidTr="00C12212">
        <w:tc>
          <w:tcPr>
            <w:tcW w:w="654" w:type="dxa"/>
          </w:tcPr>
          <w:p w14:paraId="625A898A" w14:textId="2899D2C6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8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465B61BA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Pretvorba mjernih jedinica iz europskog u američki</w:t>
            </w:r>
          </w:p>
        </w:tc>
        <w:tc>
          <w:tcPr>
            <w:tcW w:w="5361" w:type="dxa"/>
          </w:tcPr>
          <w:p w14:paraId="3AC0FA4E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će imati izbor promjene mjernih jedinica (kg se pretvori u lb).</w:t>
            </w:r>
          </w:p>
        </w:tc>
        <w:tc>
          <w:tcPr>
            <w:tcW w:w="980" w:type="dxa"/>
          </w:tcPr>
          <w:p w14:paraId="60682BB9" w14:textId="42CEA2C8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8</w:t>
            </w:r>
          </w:p>
        </w:tc>
      </w:tr>
      <w:tr w:rsidR="00DB7C31" w:rsidRPr="00116CF3" w14:paraId="5018C76C" w14:textId="532AF1EA" w:rsidTr="00C12212">
        <w:tc>
          <w:tcPr>
            <w:tcW w:w="654" w:type="dxa"/>
          </w:tcPr>
          <w:p w14:paraId="38E60CA1" w14:textId="3577A8E4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9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6C7F5E31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Detaljan prikaz pojedinog recepta</w:t>
            </w:r>
          </w:p>
        </w:tc>
        <w:tc>
          <w:tcPr>
            <w:tcW w:w="5361" w:type="dxa"/>
          </w:tcPr>
          <w:p w14:paraId="6D4D789B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Prilikom odabira jednog recepta korisnik će biti doveden na detaljniji prikaz istog.</w:t>
            </w:r>
          </w:p>
        </w:tc>
        <w:tc>
          <w:tcPr>
            <w:tcW w:w="980" w:type="dxa"/>
          </w:tcPr>
          <w:p w14:paraId="318F730D" w14:textId="3DA1D362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9</w:t>
            </w:r>
          </w:p>
        </w:tc>
      </w:tr>
    </w:tbl>
    <w:p w14:paraId="1B3C9BF5" w14:textId="77777777" w:rsidR="00DB7C31" w:rsidRPr="00116CF3" w:rsidRDefault="00DB7C31" w:rsidP="001F4C0E">
      <w:pPr>
        <w:spacing w:line="300" w:lineRule="auto"/>
        <w:rPr>
          <w:rFonts w:cs="Arial"/>
          <w:sz w:val="24"/>
        </w:rPr>
      </w:pPr>
    </w:p>
    <w:p w14:paraId="07AE10C9" w14:textId="77777777" w:rsidR="00C12212" w:rsidRPr="00116CF3" w:rsidRDefault="00C12212" w:rsidP="001F4C0E">
      <w:pPr>
        <w:spacing w:line="300" w:lineRule="auto"/>
        <w:rPr>
          <w:rFonts w:cs="Arial"/>
          <w:sz w:val="24"/>
        </w:rPr>
      </w:pPr>
    </w:p>
    <w:p w14:paraId="5BB4C566" w14:textId="6265AF00" w:rsidR="00DB7C31" w:rsidRPr="00116CF3" w:rsidRDefault="00116CF3" w:rsidP="001F4C0E">
      <w:pPr>
        <w:spacing w:after="0" w:line="300" w:lineRule="auto"/>
        <w:rPr>
          <w:rFonts w:cs="Arial"/>
          <w:sz w:val="24"/>
        </w:rPr>
      </w:pPr>
      <w:r>
        <w:rPr>
          <w:rFonts w:cs="Arial"/>
          <w:sz w:val="24"/>
        </w:rPr>
        <w:br w:type="page"/>
      </w:r>
    </w:p>
    <w:p w14:paraId="1344B1B2" w14:textId="4615EE14" w:rsidR="00686FBD" w:rsidRPr="00116CF3" w:rsidRDefault="00BB21E7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lastRenderedPageBreak/>
        <w:t>Prema korisničkim ulogama zahtjevi se mogu podijeliti na sljedeći način: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843"/>
        <w:gridCol w:w="2689"/>
        <w:gridCol w:w="4697"/>
        <w:gridCol w:w="827"/>
      </w:tblGrid>
      <w:tr w:rsidR="00DB7C31" w:rsidRPr="00116CF3" w14:paraId="34C773F7" w14:textId="77777777" w:rsidTr="00AC1D03">
        <w:trPr>
          <w:tblHeader/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D61A3E3" w14:textId="77777777" w:rsidR="00686FBD" w:rsidRPr="00116CF3" w:rsidRDefault="00686FBD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R. br.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5D90FB9" w14:textId="17537710" w:rsidR="00686FBD" w:rsidRPr="00116CF3" w:rsidRDefault="00E62DB0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Uloge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33CFCAE" w14:textId="77777777" w:rsidR="00686FBD" w:rsidRPr="00116CF3" w:rsidRDefault="00686FBD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Opis uloge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5B67C33" w14:textId="77777777" w:rsidR="00686FBD" w:rsidRPr="00116CF3" w:rsidRDefault="00686FBD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UC br.</w:t>
            </w:r>
          </w:p>
        </w:tc>
      </w:tr>
      <w:tr w:rsidR="00DB7C31" w:rsidRPr="00116CF3" w14:paraId="1E27F101" w14:textId="77777777" w:rsidTr="00AC1D03">
        <w:trPr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2B8907D" w14:textId="77777777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1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D8BE95E" w14:textId="0F2F545F" w:rsidR="00686FBD" w:rsidRPr="00116CF3" w:rsidRDefault="00DB7C3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 xml:space="preserve">Gost/ </w:t>
            </w:r>
            <w:r w:rsidR="00AC1D03" w:rsidRPr="00116CF3">
              <w:rPr>
                <w:rFonts w:ascii="Arial" w:hAnsi="Arial" w:cs="Arial"/>
                <w:lang w:val="hr-HR"/>
              </w:rPr>
              <w:t>Neregistrirani</w:t>
            </w:r>
            <w:r w:rsidRPr="00116CF3">
              <w:rPr>
                <w:rFonts w:ascii="Arial" w:hAnsi="Arial" w:cs="Arial"/>
                <w:lang w:val="hr-HR"/>
              </w:rPr>
              <w:t xml:space="preserve"> korisnik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B84B2CF" w14:textId="4FD9F51B" w:rsidR="00686FBD" w:rsidRPr="00116CF3" w:rsidRDefault="00DB7C3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Gost se može samo registrirati na web stranicu kako bi mogao pristupiti receptima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CCC8C1D" w14:textId="133CE6DE" w:rsidR="00686FBD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Uc1</w:t>
            </w:r>
          </w:p>
        </w:tc>
      </w:tr>
      <w:tr w:rsidR="00DB7C31" w:rsidRPr="00116CF3" w14:paraId="69EFBA71" w14:textId="77777777" w:rsidTr="00AC1D03">
        <w:trPr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D557D3D" w14:textId="77777777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2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3B2911C" w14:textId="1D3165A0" w:rsidR="00686FBD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Registrirani korisnik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475B412" w14:textId="77FC6FD8" w:rsidR="00686FBD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Korisnik ima mogućnost prijave na stranicu te pregled svih recepata kao i pregled najpopularnijih recepata. Isto tako ima mogućnost pretrage po ključnim riječima. Uz to korisnik može dodavati željene recepte u favorite te tako imati uvid u svoje najdraže recepta brže i jednostavnije. Pritiskom na recept ima uvid u detaljan opis recepta kao i mogućnost preuzimanja na osobni uređaj.</w:t>
            </w:r>
            <w:r w:rsidR="00445F48" w:rsidRPr="00116CF3">
              <w:rPr>
                <w:rFonts w:ascii="Arial" w:hAnsi="Arial" w:cs="Arial"/>
                <w:lang w:val="hr-HR"/>
              </w:rPr>
              <w:t xml:space="preserve"> Na kraju korisnik ima mogućnost pretvorbe mjernih jedinica ako nije upoznat s jednim sustavom.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CAB1D22" w14:textId="77777777" w:rsidR="00686FBD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Uc2</w:t>
            </w:r>
          </w:p>
          <w:p w14:paraId="0D52F4CA" w14:textId="77777777" w:rsidR="00C12212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Uc3</w:t>
            </w:r>
          </w:p>
          <w:p w14:paraId="272603D4" w14:textId="52AA2422" w:rsidR="00C12212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5</w:t>
            </w:r>
          </w:p>
          <w:p w14:paraId="36EB816C" w14:textId="7BCBEAAB" w:rsidR="00C12212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6</w:t>
            </w:r>
          </w:p>
          <w:p w14:paraId="618BBCE7" w14:textId="0506A6A3" w:rsidR="00C12212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7</w:t>
            </w:r>
          </w:p>
          <w:p w14:paraId="4C050AC5" w14:textId="2C8C8C1B" w:rsidR="00C12212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8</w:t>
            </w:r>
          </w:p>
          <w:p w14:paraId="3289C24C" w14:textId="035D491F" w:rsidR="00445F48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9</w:t>
            </w:r>
          </w:p>
        </w:tc>
      </w:tr>
      <w:tr w:rsidR="00DB7C31" w:rsidRPr="00116CF3" w14:paraId="2E25B2BB" w14:textId="77777777" w:rsidTr="00AC1D03">
        <w:trPr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CD08347" w14:textId="77777777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3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64908CB" w14:textId="34EDCF72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Administrator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AE330F5" w14:textId="4922377B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Administrator ima ulogu održavanja informacijskog sustava kao i ulogu održavanja recepata(dodavanje, brisanje i ažuriranje). Uz to administrator upravlja sustavom baze podataka.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85F7493" w14:textId="77777777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UC4</w:t>
            </w:r>
          </w:p>
          <w:p w14:paraId="08D9FF59" w14:textId="7C7B9AE8" w:rsidR="00445F48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UC1</w:t>
            </w:r>
            <w:r w:rsidR="00733867" w:rsidRPr="00116CF3">
              <w:rPr>
                <w:rFonts w:ascii="Arial" w:hAnsi="Arial" w:cs="Arial"/>
                <w:lang w:val="hr-HR"/>
              </w:rPr>
              <w:t>0</w:t>
            </w:r>
          </w:p>
        </w:tc>
      </w:tr>
    </w:tbl>
    <w:p w14:paraId="3556D713" w14:textId="77777777" w:rsidR="00686FBD" w:rsidRPr="00116CF3" w:rsidRDefault="00686FBD" w:rsidP="001F4C0E">
      <w:pPr>
        <w:spacing w:line="300" w:lineRule="auto"/>
        <w:rPr>
          <w:rFonts w:cs="Arial"/>
        </w:rPr>
      </w:pPr>
    </w:p>
    <w:p w14:paraId="5CBCA277" w14:textId="30E7451D" w:rsidR="00AC1D03" w:rsidRPr="00116CF3" w:rsidRDefault="00AC1D03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Slika 1 prikazuje dijagram slučajeva uporabe sustava za pregled recepata.</w:t>
      </w:r>
    </w:p>
    <w:p w14:paraId="07ED0310" w14:textId="50831B73" w:rsidR="00DE3D90" w:rsidRPr="00116CF3" w:rsidRDefault="00DE3D90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U poglavljima koje slijede detaljnije se razrađuju funkcionalni zahtjevi prema danim slučajevima uporabe koji se dodatno opisuju prikazima u obliku dijagrama slijeda i dijagrama aktivnosti.</w:t>
      </w:r>
    </w:p>
    <w:p w14:paraId="5F85C3D9" w14:textId="6F2CDE60" w:rsidR="00686FBD" w:rsidRPr="00116CF3" w:rsidRDefault="00AC1D03" w:rsidP="001F4C0E">
      <w:pPr>
        <w:spacing w:after="0" w:line="300" w:lineRule="auto"/>
        <w:rPr>
          <w:rFonts w:cs="Arial"/>
          <w:sz w:val="24"/>
          <w:highlight w:val="cyan"/>
        </w:rPr>
      </w:pPr>
      <w:r w:rsidRPr="00116CF3">
        <w:rPr>
          <w:rFonts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75BFE5D" wp14:editId="23EFFD7B">
                <wp:simplePos x="0" y="0"/>
                <wp:positionH relativeFrom="column">
                  <wp:posOffset>586105</wp:posOffset>
                </wp:positionH>
                <wp:positionV relativeFrom="paragraph">
                  <wp:posOffset>7285990</wp:posOffset>
                </wp:positionV>
                <wp:extent cx="4581525" cy="635"/>
                <wp:effectExtent l="0" t="0" r="9525" b="0"/>
                <wp:wrapTight wrapText="bothSides">
                  <wp:wrapPolygon edited="0">
                    <wp:start x="0" y="0"/>
                    <wp:lineTo x="0" y="20057"/>
                    <wp:lineTo x="21555" y="20057"/>
                    <wp:lineTo x="21555" y="0"/>
                    <wp:lineTo x="0" y="0"/>
                  </wp:wrapPolygon>
                </wp:wrapTight>
                <wp:docPr id="197165318" name="Tekstni okvi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1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7C2294" w14:textId="7B37ABC9" w:rsidR="00AC1D03" w:rsidRPr="00116CF3" w:rsidRDefault="00AC1D03" w:rsidP="00AC1D03">
                            <w:pPr>
                              <w:pStyle w:val="Caption"/>
                              <w:jc w:val="center"/>
                              <w:rPr>
                                <w:rFonts w:cs="Arial"/>
                                <w:noProof/>
                                <w:szCs w:val="22"/>
                              </w:rPr>
                            </w:pPr>
                            <w:r w:rsidRPr="00116CF3">
                              <w:rPr>
                                <w:rFonts w:cs="Arial"/>
                              </w:rPr>
                              <w:t xml:space="preserve">Slika </w:t>
                            </w:r>
                            <w:r w:rsidR="005B71E9" w:rsidRPr="00116CF3">
                              <w:rPr>
                                <w:rFonts w:cs="Arial"/>
                              </w:rPr>
                              <w:fldChar w:fldCharType="begin"/>
                            </w:r>
                            <w:r w:rsidR="005B71E9" w:rsidRPr="00116CF3">
                              <w:rPr>
                                <w:rFonts w:cs="Arial"/>
                              </w:rPr>
                              <w:instrText xml:space="preserve"> SEQ Slika \* ARABIC </w:instrText>
                            </w:r>
                            <w:r w:rsidR="005B71E9" w:rsidRPr="00116CF3">
                              <w:rPr>
                                <w:rFonts w:cs="Arial"/>
                              </w:rPr>
                              <w:fldChar w:fldCharType="separate"/>
                            </w:r>
                            <w:r w:rsidR="001F01A6">
                              <w:rPr>
                                <w:rFonts w:cs="Arial"/>
                                <w:noProof/>
                              </w:rPr>
                              <w:t>1</w:t>
                            </w:r>
                            <w:r w:rsidR="005B71E9" w:rsidRPr="00116CF3">
                              <w:rPr>
                                <w:rFonts w:cs="Arial"/>
                                <w:noProof/>
                              </w:rPr>
                              <w:fldChar w:fldCharType="end"/>
                            </w:r>
                            <w:r w:rsidRPr="00116CF3">
                              <w:rPr>
                                <w:rFonts w:cs="Arial"/>
                              </w:rPr>
                              <w:t xml:space="preserve">. </w:t>
                            </w:r>
                            <w:bookmarkStart w:id="15" w:name="_Hlk162460107"/>
                            <w:bookmarkStart w:id="16" w:name="_Hlk162460108"/>
                            <w:r w:rsidRPr="00116CF3">
                              <w:rPr>
                                <w:rFonts w:cs="Arial"/>
                              </w:rPr>
                              <w:t>Dijagram slučajeva uporabe sustava za pregled recepata</w:t>
                            </w:r>
                            <w:bookmarkEnd w:id="15"/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75BFE5D" id="_x0000_t202" coordsize="21600,21600" o:spt="202" path="m,l,21600r21600,l21600,xe">
                <v:stroke joinstyle="miter"/>
                <v:path gradientshapeok="t" o:connecttype="rect"/>
              </v:shapetype>
              <v:shape id="Tekstni okvir 1" o:spid="_x0000_s1026" type="#_x0000_t202" style="position:absolute;margin-left:46.15pt;margin-top:573.7pt;width:360.75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" stroked="f">
                <v:textbox style="mso-fit-shape-to-text:t" inset="0,0,0,0">
                  <w:txbxContent>
                    <w:p w14:paraId="757C2294" w14:textId="7B37ABC9" w:rsidR="00AC1D03" w:rsidRPr="00116CF3" w:rsidRDefault="00AC1D03" w:rsidP="00AC1D03">
                      <w:pPr>
                        <w:pStyle w:val="Caption"/>
                        <w:jc w:val="center"/>
                        <w:rPr>
                          <w:rFonts w:cs="Arial"/>
                          <w:noProof/>
                          <w:szCs w:val="22"/>
                        </w:rPr>
                      </w:pPr>
                      <w:r w:rsidRPr="00116CF3">
                        <w:rPr>
                          <w:rFonts w:cs="Arial"/>
                        </w:rPr>
                        <w:t xml:space="preserve">Slika </w:t>
                      </w:r>
                      <w:r w:rsidR="005B71E9" w:rsidRPr="00116CF3">
                        <w:rPr>
                          <w:rFonts w:cs="Arial"/>
                        </w:rPr>
                        <w:fldChar w:fldCharType="begin"/>
                      </w:r>
                      <w:r w:rsidR="005B71E9" w:rsidRPr="00116CF3">
                        <w:rPr>
                          <w:rFonts w:cs="Arial"/>
                        </w:rPr>
                        <w:instrText xml:space="preserve"> SEQ Slika \* ARABIC </w:instrText>
                      </w:r>
                      <w:r w:rsidR="005B71E9" w:rsidRPr="00116CF3">
                        <w:rPr>
                          <w:rFonts w:cs="Arial"/>
                        </w:rPr>
                        <w:fldChar w:fldCharType="separate"/>
                      </w:r>
                      <w:r w:rsidR="001F01A6">
                        <w:rPr>
                          <w:rFonts w:cs="Arial"/>
                          <w:noProof/>
                        </w:rPr>
                        <w:t>1</w:t>
                      </w:r>
                      <w:r w:rsidR="005B71E9" w:rsidRPr="00116CF3">
                        <w:rPr>
                          <w:rFonts w:cs="Arial"/>
                          <w:noProof/>
                        </w:rPr>
                        <w:fldChar w:fldCharType="end"/>
                      </w:r>
                      <w:r w:rsidRPr="00116CF3">
                        <w:rPr>
                          <w:rFonts w:cs="Arial"/>
                        </w:rPr>
                        <w:t xml:space="preserve">. </w:t>
                      </w:r>
                      <w:bookmarkStart w:id="17" w:name="_Hlk162460107"/>
                      <w:bookmarkStart w:id="18" w:name="_Hlk162460108"/>
                      <w:r w:rsidRPr="00116CF3">
                        <w:rPr>
                          <w:rFonts w:cs="Arial"/>
                        </w:rPr>
                        <w:t>Dijagram slučajeva uporabe sustava za pregled recepata</w:t>
                      </w:r>
                      <w:bookmarkEnd w:id="17"/>
                      <w:bookmarkEnd w:id="18"/>
                    </w:p>
                  </w:txbxContent>
                </v:textbox>
                <w10:wrap type="tight"/>
              </v:shape>
            </w:pict>
          </mc:Fallback>
        </mc:AlternateContent>
      </w:r>
      <w:r w:rsidRPr="00116CF3">
        <w:rPr>
          <w:rFonts w:cs="Arial"/>
          <w:noProof/>
          <w:sz w:val="24"/>
        </w:rPr>
        <w:drawing>
          <wp:anchor distT="0" distB="0" distL="114300" distR="114300" simplePos="0" relativeHeight="251658240" behindDoc="0" locked="0" layoutInCell="1" allowOverlap="1" wp14:anchorId="6785D520" wp14:editId="249B2E9B">
            <wp:simplePos x="895350" y="1095375"/>
            <wp:positionH relativeFrom="margin">
              <wp:align>center</wp:align>
            </wp:positionH>
            <wp:positionV relativeFrom="margin">
              <wp:align>top</wp:align>
            </wp:positionV>
            <wp:extent cx="4581525" cy="7226002"/>
            <wp:effectExtent l="0" t="0" r="0" b="0"/>
            <wp:wrapSquare wrapText="bothSides"/>
            <wp:docPr id="1595767598" name="Slika 2" descr="Dijagram slučajeva uporabe sustava za pregled recep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67598" name="Slika 2" descr="Dijagram slučajeva uporabe sustava za pregled recepta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22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6FBD" w:rsidRPr="00116CF3">
        <w:rPr>
          <w:rFonts w:cs="Arial"/>
          <w:sz w:val="24"/>
          <w:highlight w:val="cyan"/>
        </w:rPr>
        <w:br w:type="page"/>
      </w:r>
    </w:p>
    <w:p w14:paraId="29B754C5" w14:textId="77777777" w:rsidR="00686FBD" w:rsidRPr="00116CF3" w:rsidRDefault="00686FBD" w:rsidP="001F4C0E">
      <w:pPr>
        <w:pStyle w:val="Heading1"/>
        <w:spacing w:line="300" w:lineRule="auto"/>
        <w:rPr>
          <w:rFonts w:ascii="Arial" w:hAnsi="Arial" w:cs="Arial"/>
        </w:rPr>
      </w:pPr>
      <w:bookmarkStart w:id="19" w:name="_Toc65748025"/>
      <w:bookmarkStart w:id="20" w:name="_Toc163846264"/>
      <w:r w:rsidRPr="00116CF3">
        <w:rPr>
          <w:rFonts w:ascii="Arial" w:hAnsi="Arial" w:cs="Arial"/>
        </w:rPr>
        <w:lastRenderedPageBreak/>
        <w:t>Specifikacija zahtjeva sustava</w:t>
      </w:r>
      <w:bookmarkEnd w:id="19"/>
      <w:bookmarkEnd w:id="20"/>
    </w:p>
    <w:p w14:paraId="793BC37C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4FBC7641" w14:textId="69524F68" w:rsidR="00686FBD" w:rsidRPr="00116CF3" w:rsidRDefault="009C181B" w:rsidP="001F4C0E">
      <w:pPr>
        <w:spacing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t>Pregled svih predviđenih slučajeva uporabe je sljedeći:</w:t>
      </w:r>
    </w:p>
    <w:tbl>
      <w:tblPr>
        <w:tblW w:w="9781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993"/>
        <w:gridCol w:w="2326"/>
        <w:gridCol w:w="6462"/>
      </w:tblGrid>
      <w:tr w:rsidR="00686FBD" w:rsidRPr="00116CF3" w14:paraId="4189CC1A" w14:textId="77777777" w:rsidTr="00445F48"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C116B91" w14:textId="77777777" w:rsidR="00686FBD" w:rsidRPr="00116CF3" w:rsidRDefault="00686FBD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Oznaka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35845E3" w14:textId="77777777" w:rsidR="00686FBD" w:rsidRPr="00116CF3" w:rsidRDefault="00686FBD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Naziv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C7DCF63" w14:textId="77777777" w:rsidR="00686FBD" w:rsidRPr="00116CF3" w:rsidRDefault="00686FBD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Opis</w:t>
            </w:r>
          </w:p>
        </w:tc>
      </w:tr>
      <w:tr w:rsidR="00686FBD" w:rsidRPr="00116CF3" w14:paraId="54887212" w14:textId="77777777" w:rsidTr="00445F48">
        <w:trPr>
          <w:trHeight w:val="248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5E67D1B1" w14:textId="77777777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UC1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FE461BF" w14:textId="706F2E0D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Registracija korisnika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786AC30" w14:textId="2B5AC914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Gost se može registrirati i time steći pravo na korištenje web aplikacije</w:t>
            </w:r>
          </w:p>
        </w:tc>
      </w:tr>
      <w:tr w:rsidR="00686FBD" w:rsidRPr="00116CF3" w14:paraId="72CA3B3C" w14:textId="77777777" w:rsidTr="00445F48">
        <w:trPr>
          <w:trHeight w:val="248"/>
        </w:trPr>
        <w:tc>
          <w:tcPr>
            <w:tcW w:w="993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18D0511" w14:textId="77777777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UC2</w:t>
            </w:r>
          </w:p>
        </w:tc>
        <w:tc>
          <w:tcPr>
            <w:tcW w:w="2326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A081F8F" w14:textId="06C456A5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Prijava u sustav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4AFAE9A" w14:textId="337FA182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 xml:space="preserve">Jednom registrirani korisnik </w:t>
            </w:r>
            <w:r w:rsidR="002A0511" w:rsidRPr="00116CF3">
              <w:rPr>
                <w:rFonts w:ascii="Arial" w:hAnsi="Arial" w:cs="Arial"/>
                <w:lang w:val="hr-HR"/>
              </w:rPr>
              <w:t>se može prijaviti u aplikaciju i koristiti se njenim sadržajem</w:t>
            </w:r>
          </w:p>
        </w:tc>
      </w:tr>
      <w:tr w:rsidR="00686FBD" w:rsidRPr="00116CF3" w14:paraId="6A4F212E" w14:textId="77777777" w:rsidTr="00445F48"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34F5F36" w14:textId="77777777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UC3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704828B" w14:textId="017270A6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Pretraga recepata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310E5DC" w14:textId="7B22C880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Registrirani korisnik može pretraživati ponuđene recepte prema ključnim riječima</w:t>
            </w:r>
          </w:p>
        </w:tc>
      </w:tr>
      <w:tr w:rsidR="00686FBD" w:rsidRPr="00116CF3" w14:paraId="3D33E4EA" w14:textId="77777777" w:rsidTr="00445F48">
        <w:trPr>
          <w:trHeight w:val="299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78B8D014" w14:textId="7725416A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4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65137E75" w14:textId="1EBDDB3C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 sustav upravljanje receptima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7E73DA0" w14:textId="49BCB3D5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Administrator upravlja receptima (dodavanje, brisanje i ažuriranje)</w:t>
            </w:r>
          </w:p>
        </w:tc>
      </w:tr>
      <w:tr w:rsidR="00686FBD" w:rsidRPr="00116CF3" w14:paraId="05D6888E" w14:textId="77777777" w:rsidTr="00445F48">
        <w:trPr>
          <w:trHeight w:val="299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12EAA4B5" w14:textId="4AA2F889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5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EBD7ADC" w14:textId="706AD000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Dodavanje favorita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61F3239" w14:textId="62F63095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 xml:space="preserve">Registrirani korisnik može bilo koji recept dodati u favorite i time na svom profilu ima postavljen isti taj recept </w:t>
            </w:r>
          </w:p>
        </w:tc>
      </w:tr>
      <w:tr w:rsidR="00686FBD" w:rsidRPr="00116CF3" w14:paraId="5D15B579" w14:textId="77777777" w:rsidTr="00445F48">
        <w:trPr>
          <w:trHeight w:val="76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12416CE1" w14:textId="5F15D790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6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72FABD8A" w14:textId="600E5726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Prikaz najpopularnijih recepata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846541E" w14:textId="62C46061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Na početnoj stranici korisnici imaju uvid u najpopularnije recepte web stranice</w:t>
            </w:r>
          </w:p>
        </w:tc>
      </w:tr>
      <w:tr w:rsidR="00686FBD" w:rsidRPr="00116CF3" w14:paraId="07E4BAA6" w14:textId="77777777" w:rsidTr="00445F48">
        <w:trPr>
          <w:trHeight w:val="124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4DFD41A" w14:textId="48DCB462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7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9D8A790" w14:textId="27362943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Preuzimanje pdf recepata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7A1090B" w14:textId="1562BA39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Registrirani korisnim može preuzeti odabrani recept na svoj osobni uređaj</w:t>
            </w:r>
          </w:p>
        </w:tc>
      </w:tr>
      <w:tr w:rsidR="00686FBD" w:rsidRPr="00116CF3" w14:paraId="2D9B9119" w14:textId="77777777" w:rsidTr="00445F48">
        <w:trPr>
          <w:trHeight w:val="124"/>
        </w:trPr>
        <w:tc>
          <w:tcPr>
            <w:tcW w:w="993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6CD92900" w14:textId="7F1FFD02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8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206D5C4" w14:textId="421B3A47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Pretvorba mjernih jedinica</w:t>
            </w:r>
          </w:p>
        </w:tc>
        <w:tc>
          <w:tcPr>
            <w:tcW w:w="6462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3B43A847" w14:textId="5F12A637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Korisnik može promijeniti mjerene jedinice iz europsko u američki sustav.</w:t>
            </w:r>
          </w:p>
        </w:tc>
      </w:tr>
      <w:tr w:rsidR="00445F48" w:rsidRPr="00116CF3" w14:paraId="6F82E364" w14:textId="77777777" w:rsidTr="00445F48">
        <w:trPr>
          <w:trHeight w:val="124"/>
        </w:trPr>
        <w:tc>
          <w:tcPr>
            <w:tcW w:w="993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915EF6C" w14:textId="79D5FAD8" w:rsidR="00445F48" w:rsidRPr="00116CF3" w:rsidRDefault="00445F48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9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98EEC1B" w14:textId="57182227" w:rsidR="00445F48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Detaljan prikaz recepta</w:t>
            </w:r>
          </w:p>
        </w:tc>
        <w:tc>
          <w:tcPr>
            <w:tcW w:w="6462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B04BAE6" w14:textId="71465EF2" w:rsidR="00445F48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Korisnik odabirom na recept ima uvid u detaljne upute o receptu(detaljan način pripreme recepta)</w:t>
            </w:r>
          </w:p>
        </w:tc>
      </w:tr>
    </w:tbl>
    <w:p w14:paraId="567A3600" w14:textId="29767478" w:rsidR="00116CF3" w:rsidRPr="00116CF3" w:rsidRDefault="00116CF3" w:rsidP="001F4C0E">
      <w:pPr>
        <w:spacing w:after="0" w:line="300" w:lineRule="auto"/>
      </w:pPr>
      <w:bookmarkStart w:id="21" w:name="_Toc65748026"/>
      <w:r>
        <w:br w:type="page"/>
      </w:r>
    </w:p>
    <w:p w14:paraId="1A714D6A" w14:textId="760B9DC4" w:rsidR="00686FBD" w:rsidRPr="00116CF3" w:rsidRDefault="00B90A92" w:rsidP="001F4C0E">
      <w:pPr>
        <w:pStyle w:val="Heading1"/>
        <w:spacing w:line="300" w:lineRule="auto"/>
        <w:rPr>
          <w:rFonts w:ascii="Arial" w:hAnsi="Arial" w:cs="Arial"/>
        </w:rPr>
      </w:pPr>
      <w:bookmarkStart w:id="22" w:name="_Toc163846265"/>
      <w:r w:rsidRPr="00116CF3">
        <w:rPr>
          <w:rFonts w:ascii="Arial" w:hAnsi="Arial" w:cs="Arial"/>
        </w:rPr>
        <w:lastRenderedPageBreak/>
        <w:t>Slučaj</w:t>
      </w:r>
      <w:r w:rsidR="00686FBD" w:rsidRPr="00116CF3">
        <w:rPr>
          <w:rFonts w:ascii="Arial" w:hAnsi="Arial" w:cs="Arial"/>
        </w:rPr>
        <w:t xml:space="preserve"> uporabe UC1 – </w:t>
      </w:r>
      <w:r w:rsidR="00183338" w:rsidRPr="00116CF3">
        <w:rPr>
          <w:rFonts w:ascii="Arial" w:hAnsi="Arial" w:cs="Arial"/>
        </w:rPr>
        <w:t>Registracija korisnika</w:t>
      </w:r>
      <w:bookmarkEnd w:id="21"/>
      <w:bookmarkEnd w:id="22"/>
    </w:p>
    <w:p w14:paraId="07B3A0AC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686FBD" w:rsidRPr="00116CF3" w14:paraId="7871D65F" w14:textId="77777777" w:rsidTr="006A74D4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1278CB3" w14:textId="13301265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Naziv </w:t>
            </w:r>
            <w:r w:rsidR="00D04520" w:rsidRPr="00116CF3">
              <w:rPr>
                <w:rFonts w:cs="Arial"/>
                <w:b/>
                <w:sz w:val="20"/>
                <w:szCs w:val="20"/>
              </w:rPr>
              <w:t>slučaja</w:t>
            </w:r>
            <w:r w:rsidRPr="00116CF3">
              <w:rPr>
                <w:rFonts w:cs="Arial"/>
                <w:b/>
                <w:sz w:val="20"/>
                <w:szCs w:val="20"/>
              </w:rPr>
              <w:t xml:space="preserve">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54D7AEE" w14:textId="48B41095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Registracija korisnika</w:t>
            </w:r>
          </w:p>
        </w:tc>
      </w:tr>
      <w:tr w:rsidR="00686FBD" w:rsidRPr="00116CF3" w14:paraId="6098C32D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239F984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526124C" w14:textId="1CBB4E2A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Registriranje korisnika </w:t>
            </w:r>
          </w:p>
        </w:tc>
      </w:tr>
      <w:tr w:rsidR="00686FBD" w:rsidRPr="00116CF3" w14:paraId="20C61D4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F847FD2" w14:textId="68E9474F" w:rsidR="00686FBD" w:rsidRPr="00116CF3" w:rsidRDefault="00E62DB0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 xml:space="preserve"> (</w:t>
            </w:r>
            <w:r w:rsidR="00686FBD"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9287965" w14:textId="121DCFD8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</w:t>
            </w:r>
          </w:p>
        </w:tc>
      </w:tr>
      <w:tr w:rsidR="00686FBD" w:rsidRPr="00116CF3" w14:paraId="063293B7" w14:textId="77777777" w:rsidTr="006A74D4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B5E74A0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1AD08AD" w14:textId="39DD8655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Registriranje korisnika u aplikaciji da bi korisnik mogao koristiti sadržaj web aplikacije</w:t>
            </w:r>
          </w:p>
        </w:tc>
      </w:tr>
      <w:tr w:rsidR="00686FBD" w:rsidRPr="00116CF3" w14:paraId="25635C0B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D59962A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0E2BC6C" w14:textId="206E2FFF" w:rsidR="00686FBD" w:rsidRPr="00116CF3" w:rsidRDefault="00183338" w:rsidP="001F4C0E">
            <w:pPr>
              <w:pStyle w:val="ListParagraph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Gost upisuje svoje podatke </w:t>
            </w:r>
          </w:p>
        </w:tc>
      </w:tr>
      <w:tr w:rsidR="00686FBD" w:rsidRPr="00116CF3" w14:paraId="60F6DFF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FCEDF8B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E62D79F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09ED9FE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9FB6557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C6BAD8C" w14:textId="0B1DFF5A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provjeru postojećih korisnika</w:t>
            </w:r>
          </w:p>
        </w:tc>
      </w:tr>
      <w:tr w:rsidR="00686FBD" w:rsidRPr="00116CF3" w14:paraId="6734D2D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C1C957E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F9FF988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1DD20C67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08A36E2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DA4165" w14:textId="77777777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Forma unutar web stranice mora biti funkcionalna </w:t>
            </w:r>
          </w:p>
          <w:p w14:paraId="01686AB3" w14:textId="7E664DEC" w:rsidR="00C36346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mora biti dostupna za postavljanje upita</w:t>
            </w:r>
          </w:p>
        </w:tc>
      </w:tr>
      <w:tr w:rsidR="00686FBD" w:rsidRPr="00116CF3" w14:paraId="3D78B4D0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E3287D0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139104FA" w14:textId="0582670C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se može registrirati u apliakciju</w:t>
            </w:r>
          </w:p>
        </w:tc>
      </w:tr>
      <w:tr w:rsidR="00686FBD" w:rsidRPr="00116CF3" w14:paraId="6CED47F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BD646B" w14:textId="2DAE1A56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EC23EBB" w14:textId="4C6CB3F2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otvori web aplikaciju</w:t>
            </w:r>
          </w:p>
        </w:tc>
      </w:tr>
      <w:tr w:rsidR="00686FBD" w:rsidRPr="00116CF3" w14:paraId="77E037C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5EE2212" w14:textId="7EBC9032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B9E02D9" w14:textId="15B4C771" w:rsidR="00183338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potvrdi svoje unesene podatke</w:t>
            </w:r>
          </w:p>
        </w:tc>
      </w:tr>
      <w:tr w:rsidR="00686FBD" w:rsidRPr="00116CF3" w14:paraId="5BDDCED5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FC83AA2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9290060" w14:textId="77777777" w:rsidR="00183338" w:rsidRPr="00116CF3" w:rsidRDefault="00183338" w:rsidP="001F4C0E">
            <w:pPr>
              <w:pStyle w:val="ListParagraph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je krivo unio podatke te mora unositi podatke ponovo</w:t>
            </w:r>
          </w:p>
          <w:p w14:paraId="6F7E505C" w14:textId="419D1E02" w:rsidR="00C36346" w:rsidRPr="00116CF3" w:rsidRDefault="00C36346" w:rsidP="001F4C0E">
            <w:pPr>
              <w:pStyle w:val="ListParagraph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nije moguć zbog nedostupnosti baze podataka</w:t>
            </w:r>
          </w:p>
        </w:tc>
      </w:tr>
      <w:tr w:rsidR="00686FBD" w:rsidRPr="00116CF3" w14:paraId="65C0C86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754B37E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76DB1D" w14:textId="32FF0B7E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UC2</w:t>
            </w:r>
          </w:p>
        </w:tc>
      </w:tr>
      <w:tr w:rsidR="00686FBD" w:rsidRPr="00116CF3" w14:paraId="0229758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FD58564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D6B22F9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61429022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0B8EE2C3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039E0C17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51A0455D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p w14:paraId="1FA09AEC" w14:textId="77777777" w:rsidR="005C0240" w:rsidRPr="00116CF3" w:rsidRDefault="005C0240" w:rsidP="001F4C0E">
      <w:pPr>
        <w:spacing w:line="300" w:lineRule="auto"/>
        <w:rPr>
          <w:ins w:id="23" w:author="Nikola Platnjak (nplatnjak)" w:date="2024-04-11T21:38:00Z"/>
          <w:rFonts w:cs="Arial"/>
          <w:sz w:val="24"/>
        </w:rPr>
      </w:pPr>
    </w:p>
    <w:p w14:paraId="73217D57" w14:textId="77777777" w:rsidR="005C0240" w:rsidRPr="00116CF3" w:rsidRDefault="005C0240" w:rsidP="001F4C0E">
      <w:pPr>
        <w:spacing w:line="300" w:lineRule="auto"/>
        <w:rPr>
          <w:ins w:id="24" w:author="Nikola Platnjak (nplatnjak)" w:date="2024-04-11T21:40:00Z"/>
          <w:rFonts w:cs="Arial"/>
          <w:sz w:val="24"/>
        </w:rPr>
      </w:pPr>
    </w:p>
    <w:p w14:paraId="4CEB7DBA" w14:textId="4A4BDB67" w:rsidR="00D22928" w:rsidRPr="00116CF3" w:rsidRDefault="00D22928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Slika </w:t>
      </w:r>
      <w:r w:rsidR="005C0240" w:rsidRPr="00116CF3">
        <w:rPr>
          <w:rFonts w:cs="Arial"/>
          <w:sz w:val="24"/>
        </w:rPr>
        <w:t>2 dijagramom slijeda detaljnije prikazuje postupak registracije korisnika</w:t>
      </w:r>
    </w:p>
    <w:p w14:paraId="1F77C351" w14:textId="77777777" w:rsidR="005C0240" w:rsidRPr="00116CF3" w:rsidRDefault="00B4370D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lastRenderedPageBreak/>
        <w:drawing>
          <wp:inline distT="0" distB="0" distL="0" distR="0" wp14:anchorId="23B7D963" wp14:editId="029ADC12">
            <wp:extent cx="5600700" cy="4683760"/>
            <wp:effectExtent l="0" t="0" r="0" b="2540"/>
            <wp:docPr id="1456492032" name="Slika 1" descr="Slika na kojoj se prikazuje tekst, softver, snimka zaslona, računal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92032" name="Slika 1" descr="Slika na kojoj se prikazuje tekst, softver, snimka zaslona, računalo&#10;&#10;Opis je automatski generiran"/>
                    <pic:cNvPicPr/>
                  </pic:nvPicPr>
                  <pic:blipFill rotWithShape="1">
                    <a:blip r:embed="rId12"/>
                    <a:srcRect l="25606" t="62468" r="33956" b="2212"/>
                    <a:stretch/>
                  </pic:blipFill>
                  <pic:spPr bwMode="auto">
                    <a:xfrm>
                      <a:off x="0" y="0"/>
                      <a:ext cx="5613574" cy="4694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CCBCC" w14:textId="04DC3DF1" w:rsidR="005C0240" w:rsidRPr="00116CF3" w:rsidRDefault="005C0240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Pr="00116CF3">
        <w:rPr>
          <w:rFonts w:cs="Arial"/>
        </w:rPr>
        <w:fldChar w:fldCharType="begin"/>
      </w:r>
      <w:r w:rsidRPr="00116CF3">
        <w:rPr>
          <w:rFonts w:cs="Arial"/>
        </w:rPr>
        <w:instrText xml:space="preserve"> SEQ Slika \* ARABIC </w:instrText>
      </w:r>
      <w:r w:rsidRPr="00116CF3">
        <w:rPr>
          <w:rFonts w:cs="Arial"/>
        </w:rPr>
        <w:fldChar w:fldCharType="separate"/>
      </w:r>
      <w:r w:rsidR="001F01A6">
        <w:rPr>
          <w:rFonts w:cs="Arial"/>
          <w:noProof/>
        </w:rPr>
        <w:t>2</w:t>
      </w:r>
      <w:r w:rsidRPr="00116CF3">
        <w:rPr>
          <w:rFonts w:cs="Arial"/>
        </w:rPr>
        <w:fldChar w:fldCharType="end"/>
      </w:r>
      <w:r w:rsidRPr="00116CF3">
        <w:rPr>
          <w:rFonts w:cs="Arial"/>
        </w:rPr>
        <w:t>. Dijagram slijeda registracije korisnika</w:t>
      </w:r>
    </w:p>
    <w:p w14:paraId="3EB53FFD" w14:textId="3B720006" w:rsidR="00686FBD" w:rsidRPr="00116CF3" w:rsidRDefault="00686FBD" w:rsidP="001F4C0E">
      <w:pPr>
        <w:spacing w:line="300" w:lineRule="auto"/>
        <w:rPr>
          <w:rFonts w:cs="Arial"/>
          <w:sz w:val="24"/>
        </w:rPr>
      </w:pPr>
      <w:r w:rsidRPr="00116CF3">
        <w:rPr>
          <w:rFonts w:cs="Arial"/>
        </w:rPr>
        <w:br w:type="page"/>
      </w:r>
    </w:p>
    <w:p w14:paraId="4A64A673" w14:textId="45131DDF" w:rsidR="00686FBD" w:rsidRPr="00116CF3" w:rsidRDefault="00B90A92" w:rsidP="001F4C0E">
      <w:pPr>
        <w:pStyle w:val="Heading1"/>
        <w:spacing w:line="300" w:lineRule="auto"/>
        <w:rPr>
          <w:rFonts w:ascii="Arial" w:hAnsi="Arial" w:cs="Arial"/>
        </w:rPr>
      </w:pPr>
      <w:bookmarkStart w:id="25" w:name="_Toc65748027"/>
      <w:bookmarkStart w:id="26" w:name="_Toc163846266"/>
      <w:r w:rsidRPr="00116CF3">
        <w:rPr>
          <w:rFonts w:ascii="Arial" w:hAnsi="Arial" w:cs="Arial"/>
        </w:rPr>
        <w:lastRenderedPageBreak/>
        <w:t>Slučaj</w:t>
      </w:r>
      <w:r w:rsidR="00686FBD" w:rsidRPr="00116CF3">
        <w:rPr>
          <w:rFonts w:ascii="Arial" w:hAnsi="Arial" w:cs="Arial"/>
        </w:rPr>
        <w:t xml:space="preserve"> uporabe UC2 – </w:t>
      </w:r>
      <w:r w:rsidR="00C36346" w:rsidRPr="00116CF3">
        <w:rPr>
          <w:rFonts w:ascii="Arial" w:hAnsi="Arial" w:cs="Arial"/>
        </w:rPr>
        <w:t>Prijava u sustav</w:t>
      </w:r>
      <w:bookmarkEnd w:id="25"/>
      <w:bookmarkEnd w:id="26"/>
    </w:p>
    <w:p w14:paraId="125265F1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686FBD" w:rsidRPr="00116CF3" w14:paraId="791453F8" w14:textId="77777777" w:rsidTr="006A74D4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E1D920F" w14:textId="02B44BF0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Naziv </w:t>
            </w:r>
            <w:r w:rsidR="00D04520" w:rsidRPr="00116CF3">
              <w:rPr>
                <w:rFonts w:cs="Arial"/>
                <w:b/>
                <w:sz w:val="20"/>
                <w:szCs w:val="20"/>
              </w:rPr>
              <w:t>slučaja</w:t>
            </w:r>
            <w:r w:rsidRPr="00116CF3">
              <w:rPr>
                <w:rFonts w:cs="Arial"/>
                <w:b/>
                <w:sz w:val="20"/>
                <w:szCs w:val="20"/>
              </w:rPr>
              <w:t xml:space="preserve">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F793C8A" w14:textId="2C389B96" w:rsidR="00686FBD" w:rsidRPr="00116CF3" w:rsidRDefault="00C36346" w:rsidP="001F4C0E">
            <w:pPr>
              <w:tabs>
                <w:tab w:val="left" w:pos="1304"/>
              </w:tabs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Prijava u sustav</w:t>
            </w:r>
          </w:p>
        </w:tc>
      </w:tr>
      <w:tr w:rsidR="00686FBD" w:rsidRPr="00116CF3" w14:paraId="776E2734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E64922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C905086" w14:textId="0F665BC6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Novi i postojeći korisnici se prijavljuju u aplikaciju </w:t>
            </w:r>
          </w:p>
        </w:tc>
      </w:tr>
      <w:tr w:rsidR="00686FBD" w:rsidRPr="00116CF3" w14:paraId="7937EDF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7E2DFEA" w14:textId="2F1DAB2F" w:rsidR="00686FBD" w:rsidRPr="00116CF3" w:rsidRDefault="00E62DB0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 xml:space="preserve"> (</w:t>
            </w:r>
            <w:r w:rsidR="00686FBD"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5B4EEBF" w14:textId="45B071BB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686FBD" w:rsidRPr="00116CF3" w14:paraId="13E9C43C" w14:textId="77777777" w:rsidTr="006A74D4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B077F0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9F62B59" w14:textId="3B259C11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Novi i postojeći korisnici se prijavljuju u aplikaciju te nakon prijave pristupaju njenom sadržaju</w:t>
            </w:r>
          </w:p>
        </w:tc>
      </w:tr>
      <w:tr w:rsidR="00686FBD" w:rsidRPr="00116CF3" w14:paraId="5356E9DB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A19EF8B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0074E63" w14:textId="72EA489B" w:rsidR="00686FBD" w:rsidRPr="00116CF3" w:rsidRDefault="00C36346" w:rsidP="001F4C0E">
            <w:pPr>
              <w:pStyle w:val="ListParagraph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Registrirani korisnik nosi podatke i prijavljuje se u sustav</w:t>
            </w:r>
          </w:p>
        </w:tc>
      </w:tr>
      <w:tr w:rsidR="00686FBD" w:rsidRPr="00116CF3" w14:paraId="16026CFF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85651BF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28AE866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5AD3FFD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61C213D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034209D" w14:textId="7E922145" w:rsidR="00C36346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provjeru točnosti unesenih podataka</w:t>
            </w:r>
          </w:p>
        </w:tc>
      </w:tr>
      <w:tr w:rsidR="00686FBD" w:rsidRPr="00116CF3" w14:paraId="4773DD2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20A24DC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A34D248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047A9BF6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2F75E68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313CE6A" w14:textId="77777777" w:rsidR="00C36346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Forma unutar web stranice mora biti funkcionalna </w:t>
            </w:r>
          </w:p>
          <w:p w14:paraId="26ED9BB1" w14:textId="19E2986B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mora biti dostupna za postavljanje upita</w:t>
            </w:r>
          </w:p>
        </w:tc>
      </w:tr>
      <w:tr w:rsidR="00686FBD" w:rsidRPr="00116CF3" w14:paraId="03C2937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EBDEADB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06E7C022" w14:textId="6F4F6728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se ne može ulogirati u apliakciju</w:t>
            </w:r>
          </w:p>
        </w:tc>
      </w:tr>
      <w:tr w:rsidR="00686FBD" w:rsidRPr="00116CF3" w14:paraId="665B8B6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A0487F" w14:textId="0FDDE704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20A0B2C" w14:textId="21196E5E" w:rsidR="00686FBD" w:rsidRPr="00116CF3" w:rsidRDefault="00020222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otvori web stranicu za login</w:t>
            </w:r>
          </w:p>
        </w:tc>
      </w:tr>
      <w:tr w:rsidR="00686FBD" w:rsidRPr="00116CF3" w14:paraId="3AD77FB4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1009269" w14:textId="251C3835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DFDC0BA" w14:textId="3024D0C8" w:rsidR="00686FBD" w:rsidRPr="00116CF3" w:rsidRDefault="00020222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potvrdi točno unesene podatke</w:t>
            </w:r>
          </w:p>
        </w:tc>
      </w:tr>
      <w:tr w:rsidR="00686FBD" w:rsidRPr="00116CF3" w14:paraId="54185DB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84AF806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1EECFE5" w14:textId="2E63CA11" w:rsidR="00020222" w:rsidRPr="00116CF3" w:rsidRDefault="00020222" w:rsidP="001F4C0E">
            <w:pPr>
              <w:pStyle w:val="ListParagraph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krivo unio podatke te mora unositi podatke ponovo</w:t>
            </w:r>
          </w:p>
          <w:p w14:paraId="6F1A0400" w14:textId="51AA7781" w:rsidR="00686FBD" w:rsidRPr="00116CF3" w:rsidRDefault="00020222" w:rsidP="001F4C0E">
            <w:pPr>
              <w:pStyle w:val="ListParagraph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nije moguć zbog nedostupnosti baze podataka</w:t>
            </w:r>
          </w:p>
        </w:tc>
      </w:tr>
      <w:tr w:rsidR="00686FBD" w:rsidRPr="00116CF3" w14:paraId="5D248DAD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5D0676F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71CF65F" w14:textId="53304784" w:rsidR="00686FBD" w:rsidRPr="00116CF3" w:rsidRDefault="00020222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3C31E6" w:rsidRPr="00116CF3">
              <w:rPr>
                <w:rFonts w:cs="Arial"/>
                <w:sz w:val="20"/>
                <w:szCs w:val="20"/>
              </w:rPr>
              <w:t>1</w:t>
            </w:r>
          </w:p>
        </w:tc>
      </w:tr>
      <w:tr w:rsidR="00686FBD" w:rsidRPr="00116CF3" w14:paraId="1BB9B5E5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E5C06A7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B782896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0F13393F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3E83DCE5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63BE1AB3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6F87CECC" w14:textId="77777777" w:rsidR="00686FBD" w:rsidRPr="00116CF3" w:rsidRDefault="00686FBD" w:rsidP="001F4C0E">
      <w:pPr>
        <w:spacing w:line="300" w:lineRule="auto"/>
        <w:jc w:val="both"/>
        <w:rPr>
          <w:rFonts w:cs="Arial"/>
          <w:sz w:val="24"/>
        </w:rPr>
      </w:pPr>
    </w:p>
    <w:p w14:paraId="0CFAE50A" w14:textId="3CBEEC8C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3 dijagramom slijeda detaljnije prikazuje postupak prijave korisnika</w:t>
      </w:r>
    </w:p>
    <w:p w14:paraId="16A8FF74" w14:textId="77777777" w:rsidR="00975A56" w:rsidRPr="00116CF3" w:rsidRDefault="00B75EC1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lastRenderedPageBreak/>
        <w:drawing>
          <wp:inline distT="0" distB="0" distL="0" distR="0" wp14:anchorId="6EF793F5" wp14:editId="048543BE">
            <wp:extent cx="5695950" cy="5977255"/>
            <wp:effectExtent l="0" t="0" r="0" b="4445"/>
            <wp:docPr id="777371564" name="Slika 1" descr="Slika na kojoj se prikazuje tekst, snimka zaslona, softver, računal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71564" name="Slika 1" descr="Slika na kojoj se prikazuje tekst, snimka zaslona, softver, računalo&#10;&#10;Opis je automatski generiran"/>
                    <pic:cNvPicPr/>
                  </pic:nvPicPr>
                  <pic:blipFill rotWithShape="1">
                    <a:blip r:embed="rId13"/>
                    <a:srcRect l="15723" t="53417" r="48329" b="6111"/>
                    <a:stretch/>
                  </pic:blipFill>
                  <pic:spPr bwMode="auto">
                    <a:xfrm>
                      <a:off x="0" y="0"/>
                      <a:ext cx="5719544" cy="6002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07C15" w14:textId="110B50EE" w:rsidR="00B75EC1" w:rsidRPr="00116CF3" w:rsidRDefault="00975A56" w:rsidP="001F4C0E">
      <w:pPr>
        <w:pStyle w:val="Caption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1F01A6">
        <w:rPr>
          <w:rFonts w:cs="Arial"/>
          <w:noProof/>
        </w:rPr>
        <w:t>3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</w:t>
      </w:r>
      <w:r w:rsidR="008F788B" w:rsidRPr="00116CF3">
        <w:rPr>
          <w:rFonts w:cs="Arial"/>
        </w:rPr>
        <w:t>prijave</w:t>
      </w:r>
      <w:r w:rsidRPr="00116CF3">
        <w:rPr>
          <w:rFonts w:cs="Arial"/>
        </w:rPr>
        <w:t xml:space="preserve"> u sustav</w:t>
      </w:r>
    </w:p>
    <w:p w14:paraId="5846D5B2" w14:textId="0194FEA8" w:rsidR="00B75EC1" w:rsidRPr="00116CF3" w:rsidRDefault="00B75EC1" w:rsidP="001F4C0E">
      <w:pPr>
        <w:spacing w:after="0"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br w:type="page"/>
      </w:r>
    </w:p>
    <w:p w14:paraId="4BFA223C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p w14:paraId="3080F97D" w14:textId="53CF9DC1" w:rsidR="00686FBD" w:rsidRPr="00116CF3" w:rsidRDefault="00B90A92" w:rsidP="001F4C0E">
      <w:pPr>
        <w:pStyle w:val="Heading1"/>
        <w:spacing w:line="300" w:lineRule="auto"/>
        <w:rPr>
          <w:rFonts w:ascii="Arial" w:hAnsi="Arial" w:cs="Arial"/>
        </w:rPr>
      </w:pPr>
      <w:bookmarkStart w:id="27" w:name="_Toc65748028"/>
      <w:bookmarkStart w:id="28" w:name="_Toc163846267"/>
      <w:r w:rsidRPr="00116CF3">
        <w:rPr>
          <w:rFonts w:ascii="Arial" w:hAnsi="Arial" w:cs="Arial"/>
        </w:rPr>
        <w:t>Slučaj</w:t>
      </w:r>
      <w:r w:rsidR="00686FBD" w:rsidRPr="00116CF3">
        <w:rPr>
          <w:rFonts w:ascii="Arial" w:hAnsi="Arial" w:cs="Arial"/>
        </w:rPr>
        <w:t xml:space="preserve"> uporabe UC3 – </w:t>
      </w:r>
      <w:r w:rsidR="00020222" w:rsidRPr="00116CF3">
        <w:rPr>
          <w:rFonts w:ascii="Arial" w:hAnsi="Arial" w:cs="Arial"/>
        </w:rPr>
        <w:t>Pretraga recepata</w:t>
      </w:r>
      <w:bookmarkEnd w:id="27"/>
      <w:bookmarkEnd w:id="28"/>
    </w:p>
    <w:p w14:paraId="5EEFF27F" w14:textId="77777777" w:rsidR="00686FBD" w:rsidRPr="00116CF3" w:rsidRDefault="00686FBD" w:rsidP="001F4C0E">
      <w:pPr>
        <w:spacing w:line="300" w:lineRule="auto"/>
        <w:rPr>
          <w:rFonts w:cs="Arial"/>
          <w:b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686FBD" w:rsidRPr="00116CF3" w14:paraId="16201E93" w14:textId="77777777" w:rsidTr="006A74D4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636D3EB" w14:textId="6C917152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 xml:space="preserve">Naziv </w:t>
            </w:r>
            <w:r w:rsidR="00D04520" w:rsidRPr="00116CF3">
              <w:rPr>
                <w:rFonts w:ascii="Arial" w:hAnsi="Arial" w:cs="Arial"/>
                <w:sz w:val="20"/>
                <w:lang w:val="hr-HR"/>
              </w:rPr>
              <w:t>slučaja</w:t>
            </w:r>
            <w:r w:rsidRPr="00116CF3">
              <w:rPr>
                <w:rFonts w:ascii="Arial" w:hAnsi="Arial" w:cs="Arial"/>
                <w:sz w:val="20"/>
                <w:lang w:val="hr-HR"/>
              </w:rPr>
              <w:t xml:space="preserve">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06CB9C8" w14:textId="50CAC615" w:rsidR="00686FBD" w:rsidRPr="00116CF3" w:rsidRDefault="00020222" w:rsidP="001F4C0E">
            <w:pPr>
              <w:pStyle w:val="TableCell"/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Pretraga recepata</w:t>
            </w:r>
          </w:p>
        </w:tc>
      </w:tr>
      <w:tr w:rsidR="00686FBD" w:rsidRPr="00116CF3" w14:paraId="526C816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941BD0D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9FE78C9" w14:textId="7B5106AC" w:rsidR="00686FBD" w:rsidRPr="00116CF3" w:rsidRDefault="00020222" w:rsidP="001F4C0E">
            <w:pPr>
              <w:pStyle w:val="TableCell"/>
              <w:spacing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 xml:space="preserve">Nalaženje odgovarajućeg proizvoda prema potrebama kupca. </w:t>
            </w:r>
          </w:p>
        </w:tc>
      </w:tr>
      <w:tr w:rsidR="00686FBD" w:rsidRPr="00116CF3" w14:paraId="51636620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7ADF43D" w14:textId="5FAF3AF9" w:rsidR="00686FBD" w:rsidRPr="00116CF3" w:rsidRDefault="00E62DB0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Uloge</w:t>
            </w:r>
            <w:r w:rsidR="00686FBD" w:rsidRPr="00116CF3">
              <w:rPr>
                <w:rFonts w:ascii="Arial" w:hAnsi="Arial" w:cs="Arial"/>
                <w:sz w:val="20"/>
                <w:lang w:val="hr-HR"/>
              </w:rPr>
              <w:t xml:space="preserve"> (role):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77F8021" w14:textId="6D279B62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Registrirani korisnik</w:t>
            </w:r>
          </w:p>
        </w:tc>
      </w:tr>
      <w:tr w:rsidR="00686FBD" w:rsidRPr="00116CF3" w14:paraId="75B94DE9" w14:textId="77777777" w:rsidTr="006A74D4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D51C84B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57DC9F2" w14:textId="3BA0591F" w:rsidR="00686FBD" w:rsidRPr="00116CF3" w:rsidRDefault="00020222" w:rsidP="001F4C0E">
            <w:pPr>
              <w:pStyle w:val="Footer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Pretraživanje recepata po ključnim riječima od strane korisnika</w:t>
            </w:r>
          </w:p>
        </w:tc>
      </w:tr>
      <w:tr w:rsidR="00686FBD" w:rsidRPr="00116CF3" w14:paraId="51026FE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0EECD5E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F66BAA2" w14:textId="77777777" w:rsidR="00686FBD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Korisnik unosi kriterije pretrage: sadržaj iz izbornika ili upisuje ključne riječi</w:t>
            </w:r>
          </w:p>
          <w:p w14:paraId="6A633A99" w14:textId="77777777" w:rsidR="00020222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Korisnik potvrđuje kriterije pretrage</w:t>
            </w:r>
          </w:p>
          <w:p w14:paraId="7BA82505" w14:textId="77777777" w:rsidR="00020222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U korisničkom sučelju se prikazuju rezultati pretrage</w:t>
            </w:r>
          </w:p>
          <w:p w14:paraId="44497460" w14:textId="1F80C4BC" w:rsidR="00020222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Ako traženim kriterijima pretrage nije nađen niti jedan proizvod ispisuje se odgovarajuća poruka u korisničkom sučelju</w:t>
            </w:r>
          </w:p>
        </w:tc>
      </w:tr>
      <w:tr w:rsidR="00686FBD" w:rsidRPr="00116CF3" w14:paraId="2F20B056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58CA3E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F788F5C" w14:textId="5F40D4EC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Ključne riječi ili kategorije recepata za pretragu</w:t>
            </w:r>
          </w:p>
        </w:tc>
      </w:tr>
      <w:tr w:rsidR="00686FBD" w:rsidRPr="00116CF3" w14:paraId="302A897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419AD02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80EF06E" w14:textId="735E0260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Upit na bazu podataka sa zatraženim kriterijima pretrage</w:t>
            </w:r>
          </w:p>
        </w:tc>
      </w:tr>
      <w:tr w:rsidR="00686FBD" w:rsidRPr="00116CF3" w14:paraId="051C5AB2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AE8B4CE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C6D3878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50097B21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BCFFEF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9BCE565" w14:textId="77777777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Dijalog za pretragu mora biti dostupan i funkcionalan unutar korisničkog sučelja</w:t>
            </w:r>
          </w:p>
          <w:p w14:paraId="6574E1DB" w14:textId="352733D8" w:rsidR="00020222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Baza podataka treba biti dostupna za postavljanje upita</w:t>
            </w:r>
          </w:p>
        </w:tc>
      </w:tr>
      <w:tr w:rsidR="00686FBD" w:rsidRPr="00116CF3" w14:paraId="4C84484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6C5826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32283BA0" w14:textId="4585FF76" w:rsidR="00020222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Registrirani korisnik ima na raspolaganje popis recepata kojima može gledati detalje</w:t>
            </w:r>
          </w:p>
        </w:tc>
      </w:tr>
      <w:tr w:rsidR="00686FBD" w:rsidRPr="00116CF3" w14:paraId="58D2C0D2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D5E639" w14:textId="09210200" w:rsidR="00686FBD" w:rsidRPr="00116CF3" w:rsidRDefault="00B23313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Počinje kada</w:t>
            </w:r>
            <w:r w:rsidR="00686FBD" w:rsidRPr="00116CF3">
              <w:rPr>
                <w:rFonts w:ascii="Arial" w:hAnsi="Arial" w:cs="Arial"/>
                <w:sz w:val="20"/>
                <w:lang w:val="hr-HR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DEDDA0B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4A80F73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83C16A0" w14:textId="450CE640" w:rsidR="00686FBD" w:rsidRPr="00116CF3" w:rsidRDefault="00B23313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Završava kada</w:t>
            </w:r>
            <w:r w:rsidR="00686FBD" w:rsidRPr="00116CF3">
              <w:rPr>
                <w:rFonts w:ascii="Arial" w:hAnsi="Arial" w:cs="Arial"/>
                <w:sz w:val="20"/>
                <w:lang w:val="hr-HR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43CC5E7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65AEA7F1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0992A69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EFF8C47" w14:textId="77777777" w:rsidR="00686FBD" w:rsidRPr="00116CF3" w:rsidRDefault="00020222" w:rsidP="001F4C0E">
            <w:pPr>
              <w:pStyle w:val="TableCell"/>
              <w:widowControl/>
              <w:numPr>
                <w:ilvl w:val="0"/>
                <w:numId w:val="17"/>
              </w:numPr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Korisnik nije izabrao ni jednu kategoriju kao ni jednu ključnu riječ</w:t>
            </w:r>
          </w:p>
          <w:p w14:paraId="1EFCDCC8" w14:textId="3D312D63" w:rsidR="00020222" w:rsidRPr="00116CF3" w:rsidRDefault="00020222" w:rsidP="001F4C0E">
            <w:pPr>
              <w:pStyle w:val="TableCell"/>
              <w:widowControl/>
              <w:numPr>
                <w:ilvl w:val="0"/>
                <w:numId w:val="17"/>
              </w:numPr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Upit na bazu podataka nije moguć zbog nedostupnosti baze podataka</w:t>
            </w:r>
          </w:p>
        </w:tc>
      </w:tr>
      <w:tr w:rsidR="00686FBD" w:rsidRPr="00116CF3" w14:paraId="6D5CDF0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86DA6BC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1A26080" w14:textId="1BB08D84" w:rsidR="00686FBD" w:rsidRPr="00116CF3" w:rsidRDefault="003B5BE8" w:rsidP="001F4C0E">
            <w:pPr>
              <w:pStyle w:val="TableCell"/>
              <w:spacing w:before="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 xml:space="preserve">UC5, </w:t>
            </w:r>
            <w:r w:rsidR="003C31E6" w:rsidRPr="00116CF3">
              <w:rPr>
                <w:rFonts w:cs="Arial"/>
                <w:sz w:val="20"/>
                <w:lang w:val="hr-HR"/>
              </w:rPr>
              <w:t>UC</w:t>
            </w:r>
            <w:r w:rsidR="007F3291" w:rsidRPr="00116CF3">
              <w:rPr>
                <w:rFonts w:cs="Arial"/>
                <w:sz w:val="20"/>
                <w:lang w:val="hr-HR"/>
              </w:rPr>
              <w:t>6, UC9</w:t>
            </w:r>
          </w:p>
        </w:tc>
      </w:tr>
      <w:tr w:rsidR="00686FBD" w:rsidRPr="00116CF3" w14:paraId="0945A3E7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EE5B351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lastRenderedPageBreak/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D1CE9E3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2BA0D81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4FAD80E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4E36E94C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MUST</w:t>
            </w:r>
          </w:p>
        </w:tc>
      </w:tr>
    </w:tbl>
    <w:p w14:paraId="548F794C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p w14:paraId="0BFC6324" w14:textId="4C008151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4 dijagramom slijeda detaljnije prikazuje prikaz recepata od strane korisnika</w:t>
      </w:r>
    </w:p>
    <w:p w14:paraId="68BC5174" w14:textId="77777777" w:rsidR="00975A56" w:rsidRPr="00116CF3" w:rsidRDefault="009568FC" w:rsidP="001F4C0E">
      <w:pPr>
        <w:keepNext/>
        <w:spacing w:line="300" w:lineRule="auto"/>
        <w:jc w:val="both"/>
        <w:rPr>
          <w:rFonts w:cs="Arial"/>
        </w:rPr>
      </w:pPr>
      <w:r w:rsidRPr="00116CF3">
        <w:rPr>
          <w:rFonts w:cs="Arial"/>
          <w:noProof/>
        </w:rPr>
        <w:drawing>
          <wp:inline distT="0" distB="0" distL="0" distR="0" wp14:anchorId="26B26F95" wp14:editId="63153694">
            <wp:extent cx="6167887" cy="5639848"/>
            <wp:effectExtent l="0" t="0" r="4445" b="0"/>
            <wp:docPr id="1945237123" name="Slika 1" descr="Slika na kojoj se prikazuje tekst, snimka zaslona, dijagram, softver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37123" name="Slika 1" descr="Slika na kojoj se prikazuje tekst, snimka zaslona, dijagram, softver&#10;&#10;Opis je automatski generiran"/>
                    <pic:cNvPicPr/>
                  </pic:nvPicPr>
                  <pic:blipFill rotWithShape="1">
                    <a:blip r:embed="rId14"/>
                    <a:srcRect l="17077" t="52529" r="39936" b="888"/>
                    <a:stretch/>
                  </pic:blipFill>
                  <pic:spPr bwMode="auto">
                    <a:xfrm>
                      <a:off x="0" y="0"/>
                      <a:ext cx="6190885" cy="5660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6FAA2" w14:textId="6C36421A" w:rsidR="009568FC" w:rsidRDefault="00975A56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1F01A6">
        <w:rPr>
          <w:rFonts w:cs="Arial"/>
          <w:noProof/>
        </w:rPr>
        <w:t>4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prikaz recepta</w:t>
      </w:r>
    </w:p>
    <w:p w14:paraId="0BE1084F" w14:textId="77777777" w:rsidR="00CF18EA" w:rsidRPr="00CF18EA" w:rsidRDefault="00CF18EA" w:rsidP="001F4C0E">
      <w:pPr>
        <w:spacing w:line="300" w:lineRule="auto"/>
      </w:pPr>
    </w:p>
    <w:p w14:paraId="216B6739" w14:textId="41051137" w:rsidR="003B5BE8" w:rsidRPr="00116CF3" w:rsidRDefault="003B5BE8" w:rsidP="001F4C0E">
      <w:pPr>
        <w:pStyle w:val="Heading1"/>
        <w:spacing w:line="300" w:lineRule="auto"/>
        <w:rPr>
          <w:rFonts w:ascii="Arial" w:hAnsi="Arial" w:cs="Arial"/>
        </w:rPr>
      </w:pPr>
      <w:bookmarkStart w:id="29" w:name="_Toc163846268"/>
      <w:r w:rsidRPr="00116CF3">
        <w:rPr>
          <w:rFonts w:ascii="Arial" w:hAnsi="Arial" w:cs="Arial"/>
        </w:rPr>
        <w:lastRenderedPageBreak/>
        <w:t>Slučaj uporabe UC4 – Admin sustav upravljanja receptima</w:t>
      </w:r>
      <w:bookmarkEnd w:id="29"/>
    </w:p>
    <w:p w14:paraId="3063AE81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34337FEA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B2A589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2947404" w14:textId="7E48F06B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Admin sustav upravljanja receptima</w:t>
            </w:r>
          </w:p>
        </w:tc>
      </w:tr>
      <w:tr w:rsidR="003B5BE8" w:rsidRPr="00116CF3" w14:paraId="5B3108CD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6BF1245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B2CA7DF" w14:textId="4DBAB7DA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Brisanje, dodavanje i ažuriranje recepata</w:t>
            </w:r>
          </w:p>
        </w:tc>
      </w:tr>
      <w:tr w:rsidR="003B5BE8" w:rsidRPr="00116CF3" w14:paraId="0C768E6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32B84C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928EA1" w14:textId="3B8D4E78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administrator</w:t>
            </w:r>
          </w:p>
        </w:tc>
      </w:tr>
      <w:tr w:rsidR="003B5BE8" w:rsidRPr="00116CF3" w14:paraId="032C8468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B41128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A7199F7" w14:textId="613C971F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Administrator upravlja receptima </w:t>
            </w:r>
            <w:r w:rsidR="003B5BE8"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11F14817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DE03DE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6D62FB6" w14:textId="36EC630E" w:rsidR="003B5BE8" w:rsidRPr="00116CF3" w:rsidRDefault="001F3327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Administrator odabire željeni recept i odabire </w:t>
            </w:r>
            <w:r w:rsidR="007F3291" w:rsidRPr="00116CF3">
              <w:rPr>
                <w:rFonts w:cs="Arial"/>
                <w:sz w:val="20"/>
                <w:szCs w:val="20"/>
              </w:rPr>
              <w:t>(CRUD) svojstva nad receptom</w:t>
            </w:r>
            <w:r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2BF8657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0674E47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632F546" w14:textId="412C26F0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 Popis recepata</w:t>
            </w:r>
          </w:p>
        </w:tc>
      </w:tr>
      <w:tr w:rsidR="003B5BE8" w:rsidRPr="00116CF3" w14:paraId="785300B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35909F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9E098CF" w14:textId="4F9CE346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dodavanje</w:t>
            </w:r>
            <w:r w:rsidR="007F3291" w:rsidRPr="00116CF3">
              <w:rPr>
                <w:rFonts w:cs="Arial"/>
                <w:sz w:val="20"/>
                <w:szCs w:val="20"/>
              </w:rPr>
              <w:t xml:space="preserve"> ili brisanje ili ažuriranje</w:t>
            </w:r>
            <w:r w:rsidRPr="00116CF3">
              <w:rPr>
                <w:rFonts w:cs="Arial"/>
                <w:sz w:val="20"/>
                <w:szCs w:val="20"/>
              </w:rPr>
              <w:t xml:space="preserve"> </w:t>
            </w:r>
            <w:r w:rsidR="007F3291" w:rsidRPr="00116CF3">
              <w:rPr>
                <w:rFonts w:cs="Arial"/>
                <w:sz w:val="20"/>
                <w:szCs w:val="20"/>
              </w:rPr>
              <w:t>recepata</w:t>
            </w:r>
          </w:p>
        </w:tc>
      </w:tr>
      <w:tr w:rsidR="003B5BE8" w:rsidRPr="00116CF3" w14:paraId="3835225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34F12D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B92C24F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B9DDC2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9746FE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2F5BF2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Dijalog s listom recepata mora biti dostupan i funkcionalan unutar</w:t>
            </w:r>
          </w:p>
          <w:p w14:paraId="48FC71FF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  <w:p w14:paraId="18B2BA32" w14:textId="3C295420" w:rsidR="007F3291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treba biti dostupna za postavljanje upita.</w:t>
            </w:r>
          </w:p>
        </w:tc>
      </w:tr>
      <w:tr w:rsidR="003B5BE8" w:rsidRPr="00116CF3" w14:paraId="47C0A01C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21331F7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05707EE4" w14:textId="0E080C24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Administrator ima popis recepata nad kojima može izvoditi (CRUD) operacije</w:t>
            </w:r>
          </w:p>
        </w:tc>
      </w:tr>
      <w:tr w:rsidR="003B5BE8" w:rsidRPr="00116CF3" w14:paraId="18E5D5C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3CB1D4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22DFA3D" w14:textId="6D11D04E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4B1E6B3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446B7B7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802B674" w14:textId="5F7142A2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6882242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903E61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59FA4CD" w14:textId="72920B2A" w:rsidR="003B5BE8" w:rsidRPr="00116CF3" w:rsidRDefault="007F3291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nije moguć zbog nedostupnosti baze podataka</w:t>
            </w:r>
          </w:p>
        </w:tc>
      </w:tr>
      <w:tr w:rsidR="003B5BE8" w:rsidRPr="00116CF3" w14:paraId="02F1654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3B1407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203B2DC" w14:textId="30D2CFD0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55E0189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1C7605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8C698C8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596955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111BB57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6F0E6070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3880A237" w14:textId="77777777" w:rsidR="008F788B" w:rsidRPr="00116CF3" w:rsidRDefault="008F788B" w:rsidP="001F4C0E">
      <w:pPr>
        <w:spacing w:line="300" w:lineRule="auto"/>
        <w:rPr>
          <w:rFonts w:cs="Arial"/>
          <w:sz w:val="24"/>
        </w:rPr>
      </w:pPr>
    </w:p>
    <w:p w14:paraId="5DA32FFF" w14:textId="77777777" w:rsidR="008F788B" w:rsidRPr="00116CF3" w:rsidRDefault="008F788B" w:rsidP="001F4C0E">
      <w:pPr>
        <w:spacing w:line="300" w:lineRule="auto"/>
        <w:rPr>
          <w:rFonts w:cs="Arial"/>
          <w:sz w:val="24"/>
        </w:rPr>
      </w:pPr>
    </w:p>
    <w:p w14:paraId="24B97F96" w14:textId="2BECF770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lastRenderedPageBreak/>
        <w:t>Slika 5 dijagramom slijeda detaljnije prikazuje admin sustav upravljanja receptima</w:t>
      </w:r>
      <w:r w:rsidR="00CF18EA">
        <w:rPr>
          <w:rFonts w:cs="Arial"/>
          <w:sz w:val="24"/>
        </w:rPr>
        <w:t>.</w:t>
      </w:r>
    </w:p>
    <w:p w14:paraId="4CEBC667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p w14:paraId="6C586621" w14:textId="77777777" w:rsidR="00975A56" w:rsidRPr="00116CF3" w:rsidRDefault="00975A56" w:rsidP="001F4C0E">
      <w:pPr>
        <w:keepNext/>
        <w:spacing w:line="300" w:lineRule="auto"/>
        <w:rPr>
          <w:rFonts w:cs="Arial"/>
        </w:rPr>
      </w:pPr>
      <w:commentRangeStart w:id="30"/>
      <w:r w:rsidRPr="00116CF3">
        <w:rPr>
          <w:rFonts w:cs="Arial"/>
          <w:noProof/>
          <w:sz w:val="24"/>
        </w:rPr>
        <w:drawing>
          <wp:inline distT="0" distB="0" distL="0" distR="0" wp14:anchorId="5A72FCF6" wp14:editId="7402457F">
            <wp:extent cx="5760720" cy="4787265"/>
            <wp:effectExtent l="0" t="0" r="0" b="0"/>
            <wp:docPr id="1830926494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264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0"/>
      <w:r w:rsidR="00D22928" w:rsidRPr="00116CF3">
        <w:rPr>
          <w:rStyle w:val="CommentReference"/>
          <w:rFonts w:cs="Arial"/>
        </w:rPr>
        <w:commentReference w:id="30"/>
      </w:r>
    </w:p>
    <w:p w14:paraId="59BBB6E9" w14:textId="7ACB5C73" w:rsidR="003B5BE8" w:rsidRPr="00116CF3" w:rsidRDefault="00975A56" w:rsidP="001F4C0E">
      <w:pPr>
        <w:pStyle w:val="Caption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1F01A6">
        <w:rPr>
          <w:rFonts w:cs="Arial"/>
          <w:noProof/>
        </w:rPr>
        <w:t>5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admin sustav upravljanja receptima</w:t>
      </w:r>
    </w:p>
    <w:p w14:paraId="274872DE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p w14:paraId="36F55AAA" w14:textId="77777777" w:rsidR="00686FBD" w:rsidRPr="00116CF3" w:rsidRDefault="00686FBD" w:rsidP="001F4C0E">
      <w:pPr>
        <w:spacing w:after="0"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br w:type="page"/>
      </w:r>
    </w:p>
    <w:p w14:paraId="26907A9B" w14:textId="3EFDAE88" w:rsidR="003C31E6" w:rsidRPr="00116CF3" w:rsidRDefault="003C31E6" w:rsidP="001F4C0E">
      <w:pPr>
        <w:pStyle w:val="Heading1"/>
        <w:spacing w:line="300" w:lineRule="auto"/>
        <w:rPr>
          <w:rFonts w:ascii="Arial" w:hAnsi="Arial" w:cs="Arial"/>
        </w:rPr>
      </w:pPr>
      <w:bookmarkStart w:id="31" w:name="_Toc163846269"/>
      <w:r w:rsidRPr="00116CF3">
        <w:rPr>
          <w:rFonts w:ascii="Arial" w:hAnsi="Arial" w:cs="Arial"/>
        </w:rPr>
        <w:lastRenderedPageBreak/>
        <w:t>Slučaj uporabe UC</w:t>
      </w:r>
      <w:r w:rsidR="00FF1BB9" w:rsidRPr="00116CF3">
        <w:rPr>
          <w:rFonts w:ascii="Arial" w:hAnsi="Arial" w:cs="Arial"/>
        </w:rPr>
        <w:t>5</w:t>
      </w:r>
      <w:r w:rsidRPr="00116CF3">
        <w:rPr>
          <w:rFonts w:ascii="Arial" w:hAnsi="Arial" w:cs="Arial"/>
        </w:rPr>
        <w:t xml:space="preserve"> – Dodavanje favorita</w:t>
      </w:r>
      <w:bookmarkEnd w:id="31"/>
    </w:p>
    <w:p w14:paraId="0FBC46FB" w14:textId="77777777" w:rsidR="003C31E6" w:rsidRPr="00116CF3" w:rsidRDefault="003C31E6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C31E6" w:rsidRPr="00116CF3" w14:paraId="71F895FD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4FBC747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A18BC33" w14:textId="0D5E2003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Dodavanje favorita</w:t>
            </w:r>
          </w:p>
        </w:tc>
      </w:tr>
      <w:tr w:rsidR="003C31E6" w:rsidRPr="00116CF3" w14:paraId="2040819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89F0438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71B52E" w14:textId="5ADF70B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Dodavanje favorita na vlastiti profil zbog lakšeg uvida u iste</w:t>
            </w:r>
          </w:p>
        </w:tc>
      </w:tr>
      <w:tr w:rsidR="003C31E6" w:rsidRPr="00116CF3" w14:paraId="715956D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5B7B267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343F6A1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C31E6" w:rsidRPr="00116CF3" w14:paraId="553910ED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B64E2C7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85CA52A" w14:textId="59D6B92B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Dodavanje recepata kao favorite </w:t>
            </w:r>
          </w:p>
        </w:tc>
      </w:tr>
      <w:tr w:rsidR="003C31E6" w:rsidRPr="00116CF3" w14:paraId="0A195BA7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4B37AE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5A3D10D" w14:textId="77777777" w:rsidR="003C31E6" w:rsidRPr="00116CF3" w:rsidRDefault="003C31E6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izabire recept iz liste proizvoda unutar svog sučelja</w:t>
            </w:r>
          </w:p>
          <w:p w14:paraId="1897941A" w14:textId="2AE2CD47" w:rsidR="003C31E6" w:rsidRPr="00116CF3" w:rsidRDefault="003C31E6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dodaje recept u favorite</w:t>
            </w:r>
          </w:p>
        </w:tc>
      </w:tr>
      <w:tr w:rsidR="003C31E6" w:rsidRPr="00116CF3" w14:paraId="47B718C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DDBD9C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ABFB608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6E0818A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63DD219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CB1DA15" w14:textId="0ED83AFC" w:rsidR="003C31E6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dodavanje favorita korisniku</w:t>
            </w:r>
          </w:p>
        </w:tc>
      </w:tr>
      <w:tr w:rsidR="003C31E6" w:rsidRPr="00116CF3" w14:paraId="053B1FB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7A72513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246125B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1D9A920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83BEC92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DEF6F03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Dijalog s listom recepata mora biti dostupan i funkcionalan unutar</w:t>
            </w:r>
          </w:p>
          <w:p w14:paraId="258294FE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</w:tc>
      </w:tr>
      <w:tr w:rsidR="003C31E6" w:rsidRPr="00116CF3" w14:paraId="4B56CE21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DE070B4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36508DA5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03111F2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C2EA400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4566FF1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u sučelju dobio na uvid rezultate upita</w:t>
            </w:r>
          </w:p>
        </w:tc>
      </w:tr>
      <w:tr w:rsidR="003C31E6" w:rsidRPr="00116CF3" w14:paraId="790D218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2E51A9F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A3B1E7A" w14:textId="32526FF3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Korisnik je </w:t>
            </w:r>
            <w:r w:rsidR="003B5BE8" w:rsidRPr="00116CF3">
              <w:rPr>
                <w:rFonts w:cs="Arial"/>
                <w:sz w:val="20"/>
                <w:szCs w:val="20"/>
              </w:rPr>
              <w:t>dodao recept u favorite</w:t>
            </w:r>
          </w:p>
        </w:tc>
      </w:tr>
      <w:tr w:rsidR="003C31E6" w:rsidRPr="00116CF3" w14:paraId="5924132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7CD52BB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5AA8102" w14:textId="1F9D9372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212EBF9C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7FF8872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1226FFC" w14:textId="2F9C0C91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  <w:r w:rsidR="007F3291" w:rsidRPr="00116CF3">
              <w:rPr>
                <w:rFonts w:cs="Arial"/>
                <w:sz w:val="20"/>
                <w:szCs w:val="20"/>
              </w:rPr>
              <w:t>, UC9</w:t>
            </w:r>
          </w:p>
        </w:tc>
      </w:tr>
      <w:tr w:rsidR="003C31E6" w:rsidRPr="00116CF3" w14:paraId="0C278DA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9798BD5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6F62648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06F7A57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6473358F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32DA97A0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5125D5DA" w14:textId="74F925B2" w:rsidR="000D3F26" w:rsidRPr="00116CF3" w:rsidRDefault="00826A47" w:rsidP="001F4C0E">
      <w:pPr>
        <w:keepNext/>
        <w:spacing w:line="300" w:lineRule="auto"/>
        <w:rPr>
          <w:rFonts w:cs="Arial"/>
        </w:rPr>
      </w:pPr>
      <w:commentRangeStart w:id="32"/>
      <w:commentRangeEnd w:id="32"/>
      <w:r w:rsidRPr="00116CF3">
        <w:rPr>
          <w:rStyle w:val="CommentReference"/>
          <w:rFonts w:cs="Arial"/>
        </w:rPr>
        <w:lastRenderedPageBreak/>
        <w:commentReference w:id="32"/>
      </w:r>
    </w:p>
    <w:p w14:paraId="766B1961" w14:textId="1AB3F9F5" w:rsidR="008F788B" w:rsidRPr="00116CF3" w:rsidRDefault="008F788B" w:rsidP="001F4C0E">
      <w:pPr>
        <w:keepNext/>
        <w:spacing w:line="300" w:lineRule="auto"/>
        <w:rPr>
          <w:rFonts w:cs="Arial"/>
        </w:rPr>
      </w:pPr>
      <w:r w:rsidRPr="00116CF3">
        <w:rPr>
          <w:rFonts w:cs="Arial"/>
          <w:noProof/>
          <w:sz w:val="24"/>
        </w:rPr>
        <w:t>Slika 6 dijagramom aktivnosti prikazuje niz akcija koje se odvijaju prilikom dodavanja favorita od strane korisnika.</w:t>
      </w:r>
      <w:r w:rsidRPr="00116CF3">
        <w:rPr>
          <w:rFonts w:cs="Arial"/>
          <w:noProof/>
          <w:sz w:val="24"/>
        </w:rPr>
        <w:drawing>
          <wp:inline distT="0" distB="0" distL="0" distR="0" wp14:anchorId="33C85253" wp14:editId="6A0B4C72">
            <wp:extent cx="5760720" cy="4542155"/>
            <wp:effectExtent l="0" t="0" r="0" b="0"/>
            <wp:docPr id="340646053" name="Slika 1" descr="Slika na kojoj se prikazuje tekst, dijagram, snimka zaslona, paraleln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46053" name="Slika 1" descr="Slika na kojoj se prikazuje tekst, dijagram, snimka zaslona, paralelno&#10;&#10;Opis je automatski generiran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416F" w14:textId="6B1A71E3" w:rsidR="000D3F26" w:rsidRPr="00116CF3" w:rsidRDefault="000D3F26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1F01A6">
        <w:rPr>
          <w:rFonts w:cs="Arial"/>
          <w:noProof/>
        </w:rPr>
        <w:t>6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aktivnosti dodavanja favorita</w:t>
      </w:r>
    </w:p>
    <w:p w14:paraId="38622BAA" w14:textId="2931E676" w:rsidR="000D3F26" w:rsidRPr="00116CF3" w:rsidRDefault="000D3F26" w:rsidP="001F4C0E">
      <w:pPr>
        <w:spacing w:after="0"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29FDFE09" w14:textId="76BC21FA" w:rsidR="003B5BE8" w:rsidRPr="00116CF3" w:rsidRDefault="003B5BE8" w:rsidP="001F4C0E">
      <w:pPr>
        <w:pStyle w:val="Heading1"/>
        <w:spacing w:line="300" w:lineRule="auto"/>
        <w:rPr>
          <w:rFonts w:ascii="Arial" w:hAnsi="Arial" w:cs="Arial"/>
        </w:rPr>
      </w:pPr>
      <w:bookmarkStart w:id="33" w:name="_Toc163846270"/>
      <w:r w:rsidRPr="00116CF3">
        <w:rPr>
          <w:rFonts w:ascii="Arial" w:hAnsi="Arial" w:cs="Arial"/>
        </w:rPr>
        <w:lastRenderedPageBreak/>
        <w:t>Slučaj uporabe UC</w:t>
      </w:r>
      <w:r w:rsidR="00FF1BB9" w:rsidRPr="00116CF3">
        <w:rPr>
          <w:rFonts w:ascii="Arial" w:hAnsi="Arial" w:cs="Arial"/>
        </w:rPr>
        <w:t>6</w:t>
      </w:r>
      <w:r w:rsidRPr="00116CF3">
        <w:rPr>
          <w:rFonts w:ascii="Arial" w:hAnsi="Arial" w:cs="Arial"/>
        </w:rPr>
        <w:t xml:space="preserve"> – Prikaz najpopularnijih recepata</w:t>
      </w:r>
      <w:bookmarkEnd w:id="33"/>
    </w:p>
    <w:p w14:paraId="1007603C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580C75D4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603A3C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4AEFC28" w14:textId="2E4CCE16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Prikaz najpopularnijih recepata</w:t>
            </w:r>
          </w:p>
        </w:tc>
      </w:tr>
      <w:tr w:rsidR="003B5BE8" w:rsidRPr="00116CF3" w14:paraId="6B9768D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11240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9A0DEFD" w14:textId="290632B5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Prikazivanje najpopularnijih recepata da bi korisnici imali preporuke drugih ljudi</w:t>
            </w:r>
          </w:p>
        </w:tc>
      </w:tr>
      <w:tr w:rsidR="003B5BE8" w:rsidRPr="00116CF3" w14:paraId="3C7249A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A9E3DF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3BC5E17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B5BE8" w:rsidRPr="00116CF3" w14:paraId="6C9108E1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7809FC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C7F5948" w14:textId="6B654532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Prikaz najpopularnijih recepata na početnoj stranici pretrage recepata</w:t>
            </w:r>
          </w:p>
        </w:tc>
      </w:tr>
      <w:tr w:rsidR="003B5BE8" w:rsidRPr="00116CF3" w14:paraId="0D03443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30E84F8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F320555" w14:textId="1A554E5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41A1821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15C4CD1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CFBC42B" w14:textId="59E651C5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Popis najpopularnijih recepata</w:t>
            </w:r>
          </w:p>
        </w:tc>
      </w:tr>
      <w:tr w:rsidR="003B5BE8" w:rsidRPr="00116CF3" w14:paraId="5399E00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C083F0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36638B3" w14:textId="11F07EB9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Upit na bazu podataka za </w:t>
            </w:r>
            <w:r w:rsidR="007F3291" w:rsidRPr="00116CF3">
              <w:rPr>
                <w:rFonts w:cs="Arial"/>
                <w:sz w:val="20"/>
                <w:szCs w:val="20"/>
              </w:rPr>
              <w:t>najpopularnijim receptima</w:t>
            </w:r>
          </w:p>
        </w:tc>
      </w:tr>
      <w:tr w:rsidR="003B5BE8" w:rsidRPr="00116CF3" w14:paraId="604CA02C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13349F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A8C2F9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77F87F3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6A9B06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804880B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Dijalog s listom </w:t>
            </w:r>
            <w:r w:rsidR="00AF314B" w:rsidRPr="00116CF3">
              <w:rPr>
                <w:rFonts w:cs="Arial"/>
                <w:sz w:val="20"/>
                <w:szCs w:val="20"/>
              </w:rPr>
              <w:t xml:space="preserve">najpopularnijih </w:t>
            </w:r>
            <w:r w:rsidRPr="00116CF3">
              <w:rPr>
                <w:rFonts w:cs="Arial"/>
                <w:sz w:val="20"/>
                <w:szCs w:val="20"/>
              </w:rPr>
              <w:t>recepata mora biti dostupan i funkcionalan unutar</w:t>
            </w:r>
            <w:r w:rsidR="00AF314B" w:rsidRPr="00116CF3">
              <w:rPr>
                <w:rFonts w:cs="Arial"/>
                <w:sz w:val="20"/>
                <w:szCs w:val="20"/>
              </w:rPr>
              <w:t xml:space="preserve"> </w:t>
            </w: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  <w:p w14:paraId="5D469615" w14:textId="2393142E" w:rsidR="00AF314B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treba biti dostupna za postavljanje upita.</w:t>
            </w:r>
          </w:p>
        </w:tc>
      </w:tr>
      <w:tr w:rsidR="003B5BE8" w:rsidRPr="00116CF3" w14:paraId="25D3837B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334534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596C2BA7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DDEE3E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E67C90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E989027" w14:textId="5C79DB96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06E9E42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D94C6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D545265" w14:textId="49E9F025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4B01C5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5E18DF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9113877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7A2688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33C6A7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FCDDCF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</w:p>
        </w:tc>
      </w:tr>
      <w:tr w:rsidR="003B5BE8" w:rsidRPr="00116CF3" w14:paraId="6621850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C913F2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B31F21A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57F9EFE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2EF8E5C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1D94291D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1A7E8515" w14:textId="77777777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</w:p>
    <w:p w14:paraId="2A74B3B4" w14:textId="58990EA3" w:rsidR="003B5BE8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7 dijagramom slijeda detaljnije prikazuje prikaz najpopularnijih recepata</w:t>
      </w:r>
    </w:p>
    <w:p w14:paraId="77FB3FE1" w14:textId="77777777" w:rsidR="00396A8F" w:rsidRPr="00116CF3" w:rsidRDefault="00396A8F" w:rsidP="001F4C0E">
      <w:pPr>
        <w:keepNext/>
        <w:spacing w:line="300" w:lineRule="auto"/>
        <w:rPr>
          <w:rFonts w:cs="Arial"/>
        </w:rPr>
      </w:pPr>
      <w:r w:rsidRPr="00116CF3">
        <w:rPr>
          <w:rFonts w:cs="Arial"/>
          <w:noProof/>
          <w:sz w:val="24"/>
        </w:rPr>
        <w:lastRenderedPageBreak/>
        <w:drawing>
          <wp:inline distT="0" distB="0" distL="0" distR="0" wp14:anchorId="54AEA9EA" wp14:editId="43E0CDF9">
            <wp:extent cx="5760720" cy="3305175"/>
            <wp:effectExtent l="0" t="0" r="0" b="9525"/>
            <wp:docPr id="1230536496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364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959D" w14:textId="42094B56" w:rsidR="003B5BE8" w:rsidRPr="00116CF3" w:rsidRDefault="00396A8F" w:rsidP="001F4C0E">
      <w:pPr>
        <w:pStyle w:val="Caption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1F01A6">
        <w:rPr>
          <w:rFonts w:cs="Arial"/>
          <w:noProof/>
        </w:rPr>
        <w:t>7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prikaz najpopularnijih recepata</w:t>
      </w:r>
    </w:p>
    <w:p w14:paraId="24B2C6FA" w14:textId="349CB2DB" w:rsidR="003B5BE8" w:rsidRPr="00116CF3" w:rsidRDefault="003B5BE8" w:rsidP="001F4C0E">
      <w:pPr>
        <w:pStyle w:val="Heading1"/>
        <w:spacing w:line="300" w:lineRule="auto"/>
        <w:rPr>
          <w:rFonts w:ascii="Arial" w:hAnsi="Arial" w:cs="Arial"/>
        </w:rPr>
      </w:pPr>
      <w:bookmarkStart w:id="34" w:name="_Toc163846271"/>
      <w:r w:rsidRPr="00116CF3">
        <w:rPr>
          <w:rFonts w:ascii="Arial" w:hAnsi="Arial" w:cs="Arial"/>
        </w:rPr>
        <w:t>Slučaj uporabe UC</w:t>
      </w:r>
      <w:r w:rsidR="00FF1BB9" w:rsidRPr="00116CF3">
        <w:rPr>
          <w:rFonts w:ascii="Arial" w:hAnsi="Arial" w:cs="Arial"/>
        </w:rPr>
        <w:t>7</w:t>
      </w:r>
      <w:r w:rsidRPr="00116CF3">
        <w:rPr>
          <w:rFonts w:ascii="Arial" w:hAnsi="Arial" w:cs="Arial"/>
        </w:rPr>
        <w:t xml:space="preserve"> – Preuzimanje pdf recepata</w:t>
      </w:r>
      <w:bookmarkEnd w:id="34"/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4417B0D7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9882E0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5A87C6" w14:textId="4F9AF6D1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Preuzimanje pdf recepata</w:t>
            </w:r>
          </w:p>
        </w:tc>
      </w:tr>
      <w:tr w:rsidR="003B5BE8" w:rsidRPr="00116CF3" w14:paraId="13F8782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BE7EFF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BED919F" w14:textId="513B4F2F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Preuzimanje recepta na osobni uređaj da ga se može i pregledavati lokalno</w:t>
            </w:r>
          </w:p>
        </w:tc>
      </w:tr>
      <w:tr w:rsidR="003B5BE8" w:rsidRPr="00116CF3" w14:paraId="27772A6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E2524BD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1FF3A9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B5BE8" w:rsidRPr="00116CF3" w14:paraId="6909010C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1A2040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F80BE14" w14:textId="1C8BB8DF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Preuzimanje recepta na uređaj</w:t>
            </w:r>
          </w:p>
        </w:tc>
      </w:tr>
      <w:tr w:rsidR="003B5BE8" w:rsidRPr="00116CF3" w14:paraId="25D36AF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97A05E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941088A" w14:textId="77777777" w:rsidR="003B5BE8" w:rsidRPr="00116CF3" w:rsidRDefault="003B5BE8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izabire recept iz liste proizvoda unutar svog sučelja</w:t>
            </w:r>
          </w:p>
          <w:p w14:paraId="7DF7FB91" w14:textId="77777777" w:rsidR="003B5BE8" w:rsidRPr="00116CF3" w:rsidRDefault="00AF314B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Korisniku se prikaže detaljan opis recepata</w:t>
            </w:r>
          </w:p>
          <w:p w14:paraId="0CADCCDE" w14:textId="77777777" w:rsidR="00AF314B" w:rsidRPr="00116CF3" w:rsidRDefault="00AF314B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odabire preuzimanje pdf recepta</w:t>
            </w:r>
          </w:p>
          <w:p w14:paraId="4EF19AFB" w14:textId="0A616302" w:rsidR="00AF314B" w:rsidRPr="00116CF3" w:rsidRDefault="00AF314B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Recept se preuzima na osobni uređaj</w:t>
            </w:r>
          </w:p>
        </w:tc>
      </w:tr>
      <w:tr w:rsidR="003B5BE8" w:rsidRPr="00116CF3" w14:paraId="6B0D1DFD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ABB997D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9FC31BE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7B098DC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44563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5AB6333" w14:textId="55200031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78B6188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8917EA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0B4F209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E2E4ED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CD834B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D6170B8" w14:textId="47B4480B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6A271AD1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9240B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12C9FE22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C5FCD2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93CB42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lastRenderedPageBreak/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8D8B33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u sučelju dobio na uvid rezultate upita</w:t>
            </w:r>
          </w:p>
        </w:tc>
      </w:tr>
      <w:tr w:rsidR="003B5BE8" w:rsidRPr="00116CF3" w14:paraId="304A68B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24DFCE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4ECECF0" w14:textId="5A6CEEDE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Korisnik je </w:t>
            </w:r>
            <w:r w:rsidR="00AF314B" w:rsidRPr="00116CF3">
              <w:rPr>
                <w:rFonts w:cs="Arial"/>
                <w:sz w:val="20"/>
                <w:szCs w:val="20"/>
              </w:rPr>
              <w:t>preuzeo recept</w:t>
            </w:r>
          </w:p>
        </w:tc>
      </w:tr>
      <w:tr w:rsidR="003B5BE8" w:rsidRPr="00116CF3" w14:paraId="5700826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19EF5F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A4DD566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003730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9973C7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9F6E6DC" w14:textId="5DBCF5E1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  <w:r w:rsidR="00AF314B" w:rsidRPr="00116CF3">
              <w:rPr>
                <w:rFonts w:cs="Arial"/>
                <w:sz w:val="20"/>
                <w:szCs w:val="20"/>
              </w:rPr>
              <w:t>, UC9</w:t>
            </w:r>
          </w:p>
        </w:tc>
      </w:tr>
      <w:tr w:rsidR="003B5BE8" w:rsidRPr="00116CF3" w14:paraId="7A63F68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F604C4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C5B01E1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C6303B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67F527CD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4304DB6F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2CBEF1F9" w14:textId="7C74B8F6" w:rsidR="000D3F26" w:rsidRPr="00116CF3" w:rsidRDefault="000D3F26" w:rsidP="001F4C0E">
      <w:pPr>
        <w:keepNext/>
        <w:spacing w:line="300" w:lineRule="auto"/>
        <w:rPr>
          <w:rFonts w:cs="Arial"/>
        </w:rPr>
      </w:pPr>
    </w:p>
    <w:p w14:paraId="63602C47" w14:textId="6D1AD6B2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8 dijagramom aktivnosti prikazuje niz akcija koje se odvijaju prilikom preuzimanja recepata u pdf formatu od strane korisnika</w:t>
      </w:r>
    </w:p>
    <w:p w14:paraId="1450998D" w14:textId="77777777" w:rsidR="00396A8F" w:rsidRPr="00116CF3" w:rsidRDefault="00396A8F" w:rsidP="001F4C0E">
      <w:pPr>
        <w:pStyle w:val="Caption"/>
        <w:spacing w:line="300" w:lineRule="auto"/>
        <w:jc w:val="center"/>
        <w:rPr>
          <w:rFonts w:cs="Arial"/>
        </w:rPr>
      </w:pPr>
      <w:commentRangeStart w:id="35"/>
      <w:r w:rsidRPr="00116CF3">
        <w:rPr>
          <w:rFonts w:cs="Arial"/>
          <w:noProof/>
        </w:rPr>
        <w:drawing>
          <wp:inline distT="0" distB="0" distL="0" distR="0" wp14:anchorId="14C08613" wp14:editId="649FDC23">
            <wp:extent cx="5010150" cy="4489915"/>
            <wp:effectExtent l="0" t="0" r="0" b="6350"/>
            <wp:docPr id="119182017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201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8025" cy="449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5"/>
      <w:r w:rsidR="00D22928" w:rsidRPr="00116CF3">
        <w:rPr>
          <w:rStyle w:val="CommentReference"/>
          <w:rFonts w:cs="Arial"/>
          <w:i w:val="0"/>
          <w:iCs w:val="0"/>
          <w:color w:val="auto"/>
        </w:rPr>
        <w:commentReference w:id="35"/>
      </w:r>
    </w:p>
    <w:p w14:paraId="0057FFC0" w14:textId="59FBF956" w:rsidR="000D3F26" w:rsidRPr="00116CF3" w:rsidRDefault="000D3F26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1F01A6">
        <w:rPr>
          <w:rFonts w:cs="Arial"/>
          <w:noProof/>
        </w:rPr>
        <w:t>8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aktivnosti preuzimanja pdf-a</w:t>
      </w:r>
    </w:p>
    <w:p w14:paraId="1F1D673F" w14:textId="77777777" w:rsidR="000D3F26" w:rsidRPr="00116CF3" w:rsidRDefault="000D3F26" w:rsidP="001F4C0E">
      <w:pPr>
        <w:spacing w:line="300" w:lineRule="auto"/>
        <w:rPr>
          <w:rFonts w:cs="Arial"/>
        </w:rPr>
      </w:pPr>
    </w:p>
    <w:p w14:paraId="10C0C833" w14:textId="5F185549" w:rsidR="003B5BE8" w:rsidRPr="00116CF3" w:rsidRDefault="003B5BE8" w:rsidP="001F4C0E">
      <w:pPr>
        <w:pStyle w:val="Heading1"/>
        <w:spacing w:line="300" w:lineRule="auto"/>
        <w:rPr>
          <w:rFonts w:ascii="Arial" w:hAnsi="Arial" w:cs="Arial"/>
        </w:rPr>
      </w:pPr>
      <w:bookmarkStart w:id="36" w:name="_Toc163846272"/>
      <w:r w:rsidRPr="00116CF3">
        <w:rPr>
          <w:rFonts w:ascii="Arial" w:hAnsi="Arial" w:cs="Arial"/>
        </w:rPr>
        <w:lastRenderedPageBreak/>
        <w:t>Slučaj uporabe UC</w:t>
      </w:r>
      <w:r w:rsidR="00FF1BB9" w:rsidRPr="00116CF3">
        <w:rPr>
          <w:rFonts w:ascii="Arial" w:hAnsi="Arial" w:cs="Arial"/>
        </w:rPr>
        <w:t>8</w:t>
      </w:r>
      <w:r w:rsidRPr="00116CF3">
        <w:rPr>
          <w:rFonts w:ascii="Arial" w:hAnsi="Arial" w:cs="Arial"/>
        </w:rPr>
        <w:t xml:space="preserve"> – </w:t>
      </w:r>
      <w:r w:rsidR="00AF314B" w:rsidRPr="00116CF3">
        <w:rPr>
          <w:rFonts w:ascii="Arial" w:hAnsi="Arial" w:cs="Arial"/>
        </w:rPr>
        <w:t>P</w:t>
      </w:r>
      <w:r w:rsidRPr="00116CF3">
        <w:rPr>
          <w:rFonts w:ascii="Arial" w:hAnsi="Arial" w:cs="Arial"/>
        </w:rPr>
        <w:t>retvorba mjernih jedinica</w:t>
      </w:r>
      <w:bookmarkEnd w:id="36"/>
    </w:p>
    <w:p w14:paraId="4ECD1715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0CD28213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CFB503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040B0FC" w14:textId="543C9539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pretvorba mjernih jedinica</w:t>
            </w:r>
          </w:p>
        </w:tc>
      </w:tr>
      <w:tr w:rsidR="003B5BE8" w:rsidRPr="00116CF3" w14:paraId="4F5507EB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2D4D42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9DC311D" w14:textId="46CB603A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Pretvaranje iz američkog načina u europski način zbog drugačijeg označavanja mjernih jedinica</w:t>
            </w:r>
          </w:p>
        </w:tc>
      </w:tr>
      <w:tr w:rsidR="003B5BE8" w:rsidRPr="00116CF3" w14:paraId="7CE5EC0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C1D9FC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7888F14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B5BE8" w:rsidRPr="00116CF3" w14:paraId="495DC681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9C826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E42F27E" w14:textId="0D44F2AF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Pretvaranje mjernih jedinica</w:t>
            </w:r>
          </w:p>
        </w:tc>
      </w:tr>
      <w:tr w:rsidR="003B5BE8" w:rsidRPr="00116CF3" w14:paraId="4B5C01DD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D9530E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2A8A8AE" w14:textId="5E6E9F24" w:rsidR="003B5BE8" w:rsidRPr="00116CF3" w:rsidRDefault="003B5BE8" w:rsidP="001F4C0E">
            <w:pPr>
              <w:pStyle w:val="ListParagraph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</w:t>
            </w:r>
            <w:r w:rsidR="00AF314B" w:rsidRPr="00116CF3">
              <w:rPr>
                <w:rFonts w:cs="Arial"/>
                <w:sz w:val="20"/>
                <w:szCs w:val="20"/>
              </w:rPr>
              <w:t>e u kojim mjernim jedinicama želi gledati recepte</w:t>
            </w:r>
          </w:p>
        </w:tc>
      </w:tr>
      <w:tr w:rsidR="003B5BE8" w:rsidRPr="00116CF3" w14:paraId="4CA8934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3C04F6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3B40821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25266D1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A2815D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ED9BDC7" w14:textId="44FB7734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5FF1CF0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E3F2C9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9DFCA2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6CB2168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9F58D1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B80C9D0" w14:textId="7E18EAAA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203AE9A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CD5B8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263D7EEC" w14:textId="3161B6D2" w:rsidR="003B5BE8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Pretvaranje europskih mjernih jedinica u američki</w:t>
            </w:r>
          </w:p>
        </w:tc>
      </w:tr>
      <w:tr w:rsidR="003B5BE8" w:rsidRPr="00116CF3" w14:paraId="044CB18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F22247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BDE2561" w14:textId="6DCD47AE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D6C928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D43B08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D924FA" w14:textId="3F20F113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6BF060E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3DA9F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DAF5F86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B00CE4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FC1A9B2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3980B93" w14:textId="38F1B4E1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  <w:r w:rsidR="00FF1BB9" w:rsidRPr="00116CF3">
              <w:rPr>
                <w:rFonts w:cs="Arial"/>
                <w:sz w:val="20"/>
                <w:szCs w:val="20"/>
              </w:rPr>
              <w:t>, UC9</w:t>
            </w:r>
          </w:p>
        </w:tc>
      </w:tr>
      <w:tr w:rsidR="003B5BE8" w:rsidRPr="00116CF3" w14:paraId="4FF0DC2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8F59B3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1511DCB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9DD293B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663A6AC1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6A1E5CDB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248396F3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p w14:paraId="24230117" w14:textId="53D52A0D" w:rsidR="008B283A" w:rsidRPr="00116CF3" w:rsidRDefault="008B283A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9 dijagramom aktivnosti prikazuje niz akcija koje se odvijaju prilikom pretvorbe mjernih jedinica od strane korisnika.</w:t>
      </w:r>
    </w:p>
    <w:p w14:paraId="6359F93D" w14:textId="77777777" w:rsidR="008B283A" w:rsidRPr="00116CF3" w:rsidRDefault="008B283A" w:rsidP="001F4C0E">
      <w:pPr>
        <w:spacing w:line="300" w:lineRule="auto"/>
        <w:rPr>
          <w:rFonts w:cs="Arial"/>
          <w:sz w:val="24"/>
        </w:rPr>
      </w:pPr>
    </w:p>
    <w:p w14:paraId="5BE010EA" w14:textId="77777777" w:rsidR="00BC5449" w:rsidRPr="00116CF3" w:rsidRDefault="00BC5449" w:rsidP="001F4C0E">
      <w:pPr>
        <w:keepNext/>
        <w:spacing w:line="300" w:lineRule="auto"/>
        <w:rPr>
          <w:rFonts w:cs="Arial"/>
        </w:rPr>
      </w:pPr>
      <w:r w:rsidRPr="00116CF3">
        <w:rPr>
          <w:rFonts w:cs="Arial"/>
          <w:noProof/>
          <w:sz w:val="24"/>
        </w:rPr>
        <w:lastRenderedPageBreak/>
        <w:drawing>
          <wp:inline distT="0" distB="0" distL="0" distR="0" wp14:anchorId="6AF83AEE" wp14:editId="4316489E">
            <wp:extent cx="5760720" cy="6176010"/>
            <wp:effectExtent l="0" t="0" r="0" b="0"/>
            <wp:docPr id="1341043570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435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7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C364" w14:textId="3A1ECC43" w:rsidR="00BC5449" w:rsidRPr="00116CF3" w:rsidRDefault="00BC5449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1F01A6">
        <w:rPr>
          <w:rFonts w:cs="Arial"/>
          <w:noProof/>
        </w:rPr>
        <w:t>9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aktivnosti pretvorbe mjernih jedinica</w:t>
      </w:r>
    </w:p>
    <w:p w14:paraId="70D65479" w14:textId="61CC3707" w:rsidR="00BC5449" w:rsidRPr="00116CF3" w:rsidRDefault="00BC5449" w:rsidP="001F4C0E">
      <w:pPr>
        <w:spacing w:after="0"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3D0D12C0" w14:textId="087C843E" w:rsidR="00FF1BB9" w:rsidRPr="00116CF3" w:rsidRDefault="00FF1BB9" w:rsidP="001F4C0E">
      <w:pPr>
        <w:pStyle w:val="Heading1"/>
        <w:spacing w:line="300" w:lineRule="auto"/>
        <w:rPr>
          <w:rFonts w:ascii="Arial" w:hAnsi="Arial" w:cs="Arial"/>
        </w:rPr>
      </w:pPr>
      <w:bookmarkStart w:id="37" w:name="_Toc65748029"/>
      <w:bookmarkStart w:id="38" w:name="_Toc163846273"/>
      <w:r w:rsidRPr="00116CF3">
        <w:rPr>
          <w:rFonts w:ascii="Arial" w:hAnsi="Arial" w:cs="Arial"/>
        </w:rPr>
        <w:lastRenderedPageBreak/>
        <w:t>Slučaj uporabe UC9 – Detaljan prikaz recepata</w:t>
      </w:r>
      <w:bookmarkEnd w:id="37"/>
      <w:bookmarkEnd w:id="38"/>
    </w:p>
    <w:p w14:paraId="39951835" w14:textId="77777777" w:rsidR="00FF1BB9" w:rsidRPr="00116CF3" w:rsidRDefault="00FF1BB9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jc w:val="center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FF1BB9" w:rsidRPr="00116CF3" w14:paraId="5CE15482" w14:textId="77777777" w:rsidTr="001F4C0E">
        <w:trPr>
          <w:cantSplit/>
          <w:jc w:val="center"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7CE7588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67FB8CD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Detaljan prikaz recepata</w:t>
            </w:r>
          </w:p>
        </w:tc>
      </w:tr>
      <w:tr w:rsidR="00FF1BB9" w:rsidRPr="00116CF3" w14:paraId="61D3A428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B73D65E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5F3B781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Nalaženje detalja pojedinog recepata. </w:t>
            </w:r>
          </w:p>
        </w:tc>
      </w:tr>
      <w:tr w:rsidR="00FF1BB9" w:rsidRPr="00116CF3" w14:paraId="7730FD1C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F4D79A3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A40134B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FF1BB9" w:rsidRPr="00116CF3" w14:paraId="39E82F44" w14:textId="77777777" w:rsidTr="001F4C0E">
        <w:trPr>
          <w:cantSplit/>
          <w:trHeight w:val="648"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D6B0559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DB8E9A4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Pregled detalja recepata u ponudi.</w:t>
            </w:r>
          </w:p>
        </w:tc>
      </w:tr>
      <w:tr w:rsidR="00FF1BB9" w:rsidRPr="00116CF3" w14:paraId="48F84A1E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6A12C1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F5E41CA" w14:textId="77777777" w:rsidR="00FF1BB9" w:rsidRPr="00116CF3" w:rsidRDefault="00FF1BB9" w:rsidP="001F4C0E">
            <w:pPr>
              <w:pStyle w:val="ListParagraph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izabire recept iz liste proizvoda unutar svog sučelja</w:t>
            </w:r>
          </w:p>
          <w:p w14:paraId="6E0ECDC1" w14:textId="77777777" w:rsidR="00FF1BB9" w:rsidRPr="00116CF3" w:rsidRDefault="00FF1BB9" w:rsidP="001F4C0E">
            <w:pPr>
              <w:pStyle w:val="ListParagraph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gleda detalje proizvoda koji su dostupni u sučelju.</w:t>
            </w:r>
          </w:p>
        </w:tc>
      </w:tr>
      <w:tr w:rsidR="00FF1BB9" w:rsidRPr="00116CF3" w14:paraId="72BBC4BA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840350A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23FC029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4DADA53C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876F9A0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75331E2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3317F77B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9A8CBA3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B98E1B6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2F8C668C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97E06F8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2DE3767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Dijalog s listom recepata mora biti dostupan i funkcionalan unutar</w:t>
            </w:r>
          </w:p>
          <w:p w14:paraId="1200460F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</w:tc>
      </w:tr>
      <w:tr w:rsidR="00FF1BB9" w:rsidRPr="00116CF3" w14:paraId="6656C76F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846CC12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0F0FA5C2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257E5AFA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A2DE3DD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D8B5666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u sučelju dobio na uvid rezultate upita</w:t>
            </w:r>
          </w:p>
        </w:tc>
      </w:tr>
      <w:tr w:rsidR="00FF1BB9" w:rsidRPr="00116CF3" w14:paraId="618A4834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B74ED14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FB80450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dobio željenu informaciju ili odustaje od daljnjeg pregleda</w:t>
            </w:r>
          </w:p>
        </w:tc>
      </w:tr>
      <w:tr w:rsidR="00FF1BB9" w:rsidRPr="00116CF3" w14:paraId="70201D00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100D640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20EE2CF" w14:textId="35A2B0D6" w:rsidR="00FF1BB9" w:rsidRPr="00116CF3" w:rsidRDefault="00FF1BB9" w:rsidP="001F4C0E">
            <w:pPr>
              <w:pStyle w:val="ListParagraph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nije našao željeni proizvod ili informacije te ponovno</w:t>
            </w:r>
            <w:r w:rsidR="003431E2" w:rsidRPr="00116CF3">
              <w:rPr>
                <w:rFonts w:cs="Arial"/>
                <w:sz w:val="20"/>
                <w:szCs w:val="20"/>
              </w:rPr>
              <w:t xml:space="preserve"> </w:t>
            </w:r>
            <w:r w:rsidRPr="00116CF3">
              <w:rPr>
                <w:rFonts w:cs="Arial"/>
                <w:sz w:val="20"/>
                <w:szCs w:val="20"/>
              </w:rPr>
              <w:t>započinje pretragu</w:t>
            </w:r>
          </w:p>
        </w:tc>
      </w:tr>
      <w:tr w:rsidR="00FF1BB9" w:rsidRPr="00116CF3" w14:paraId="6BB709DD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05883B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E480365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UC3, UC7, UC5</w:t>
            </w:r>
          </w:p>
        </w:tc>
      </w:tr>
      <w:tr w:rsidR="00FF1BB9" w:rsidRPr="00116CF3" w14:paraId="47A952F8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8024AC2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AFAEED6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776673F8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45E0DC05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5E65832E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77FC204C" w14:textId="14A16A9A" w:rsidR="008B283A" w:rsidRPr="00116CF3" w:rsidRDefault="008B283A" w:rsidP="001F4C0E">
      <w:pPr>
        <w:keepNext/>
        <w:spacing w:line="300" w:lineRule="auto"/>
        <w:jc w:val="both"/>
        <w:rPr>
          <w:rFonts w:cs="Arial"/>
        </w:rPr>
      </w:pPr>
      <w:r w:rsidRPr="00116CF3">
        <w:rPr>
          <w:rFonts w:cs="Arial"/>
          <w:sz w:val="24"/>
        </w:rPr>
        <w:lastRenderedPageBreak/>
        <w:t>Slika 10 dijagramom slijeda detaljnije prikazuje postupak detaljnog prikaza recepta</w:t>
      </w:r>
    </w:p>
    <w:p w14:paraId="0D265FEA" w14:textId="4E002E46" w:rsidR="007F136B" w:rsidRPr="00116CF3" w:rsidRDefault="007F136B" w:rsidP="001F4C0E">
      <w:pPr>
        <w:keepNext/>
        <w:spacing w:line="300" w:lineRule="auto"/>
        <w:rPr>
          <w:rFonts w:cs="Arial"/>
        </w:rPr>
      </w:pPr>
      <w:r w:rsidRPr="00116CF3">
        <w:rPr>
          <w:rFonts w:cs="Arial"/>
          <w:noProof/>
          <w:sz w:val="24"/>
        </w:rPr>
        <w:drawing>
          <wp:inline distT="0" distB="0" distL="0" distR="0" wp14:anchorId="6DDBBA82" wp14:editId="29437AD3">
            <wp:extent cx="5760720" cy="4486275"/>
            <wp:effectExtent l="0" t="0" r="0" b="9525"/>
            <wp:docPr id="1228915314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153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DF64" w14:textId="32422386" w:rsidR="00FF1BB9" w:rsidRPr="00116CF3" w:rsidRDefault="007F136B" w:rsidP="001F4C0E">
      <w:pPr>
        <w:pStyle w:val="Caption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1F01A6">
        <w:rPr>
          <w:rFonts w:cs="Arial"/>
          <w:noProof/>
        </w:rPr>
        <w:t>10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</w:t>
      </w:r>
      <w:r w:rsidR="00D22928" w:rsidRPr="00116CF3">
        <w:rPr>
          <w:rFonts w:cs="Arial"/>
        </w:rPr>
        <w:t>d</w:t>
      </w:r>
      <w:r w:rsidRPr="00116CF3">
        <w:rPr>
          <w:rFonts w:cs="Arial"/>
        </w:rPr>
        <w:t>etaljan prikaz recepta</w:t>
      </w:r>
    </w:p>
    <w:p w14:paraId="4D9A9E2F" w14:textId="5DF84AF8" w:rsidR="007F136B" w:rsidRPr="001F4C0E" w:rsidRDefault="001F4C0E" w:rsidP="001F4C0E">
      <w:pPr>
        <w:pStyle w:val="Heading1"/>
      </w:pPr>
      <w:bookmarkStart w:id="39" w:name="_Toc163846274"/>
      <w:r w:rsidRPr="00116CF3">
        <w:t>Dodatni opis sustava</w:t>
      </w:r>
      <w:bookmarkEnd w:id="39"/>
    </w:p>
    <w:p w14:paraId="62228928" w14:textId="77777777" w:rsidR="009E2DFE" w:rsidRPr="00116CF3" w:rsidRDefault="009E2DFE" w:rsidP="001F4C0E">
      <w:pPr>
        <w:spacing w:after="0" w:line="300" w:lineRule="auto"/>
        <w:jc w:val="both"/>
        <w:rPr>
          <w:rFonts w:cs="Arial"/>
          <w:sz w:val="24"/>
        </w:rPr>
      </w:pPr>
      <w:bookmarkStart w:id="40" w:name="_Toc65748024"/>
      <w:r w:rsidRPr="00116CF3">
        <w:rPr>
          <w:rFonts w:cs="Arial"/>
          <w:sz w:val="24"/>
        </w:rPr>
        <w:t xml:space="preserve">Dodatni zahtjevi na predviđeni sustav uključuju: </w:t>
      </w:r>
    </w:p>
    <w:p w14:paraId="61F4AFF3" w14:textId="1DC6E764" w:rsidR="009E2DFE" w:rsidRPr="00116CF3" w:rsidRDefault="009E2DFE" w:rsidP="001F4C0E">
      <w:pPr>
        <w:pStyle w:val="ListParagraph"/>
        <w:numPr>
          <w:ilvl w:val="0"/>
          <w:numId w:val="19"/>
        </w:num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Navigacija unutar korisničkog sučelja treba biti ostvarena na način da se do svih predviđenih funkcionalnosti od strane bilo kojeg korisnika može doći u najviše </w:t>
      </w:r>
      <w:r w:rsidR="007720B8" w:rsidRPr="00116CF3">
        <w:rPr>
          <w:rFonts w:cs="Arial"/>
          <w:sz w:val="24"/>
        </w:rPr>
        <w:t>tri</w:t>
      </w:r>
      <w:r w:rsidRPr="00116CF3">
        <w:rPr>
          <w:rFonts w:cs="Arial"/>
          <w:sz w:val="24"/>
        </w:rPr>
        <w:t xml:space="preserve"> do</w:t>
      </w:r>
      <w:r w:rsidR="007720B8" w:rsidRPr="00116CF3">
        <w:rPr>
          <w:rFonts w:cs="Arial"/>
          <w:sz w:val="24"/>
        </w:rPr>
        <w:t xml:space="preserve"> četiri</w:t>
      </w:r>
      <w:r w:rsidRPr="00116CF3">
        <w:rPr>
          <w:rFonts w:cs="Arial"/>
          <w:sz w:val="24"/>
        </w:rPr>
        <w:t xml:space="preserve"> klika mišem. </w:t>
      </w:r>
    </w:p>
    <w:p w14:paraId="030EF71D" w14:textId="7A84ECA5" w:rsidR="009E2DFE" w:rsidRPr="00116CF3" w:rsidRDefault="009E2DFE" w:rsidP="001F4C0E">
      <w:pPr>
        <w:pStyle w:val="ListParagraph"/>
        <w:numPr>
          <w:ilvl w:val="0"/>
          <w:numId w:val="19"/>
        </w:num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Odgovor na svaki klik unutar korisničkog sučelja se u redovitim okolnostima ne bi trebao čekati duže od sekunde vremena. </w:t>
      </w:r>
    </w:p>
    <w:p w14:paraId="702AD458" w14:textId="1C8FDC91" w:rsidR="009E2DFE" w:rsidRPr="00116CF3" w:rsidRDefault="009E2DFE" w:rsidP="001F4C0E">
      <w:pPr>
        <w:pStyle w:val="ListParagraph"/>
        <w:numPr>
          <w:ilvl w:val="0"/>
          <w:numId w:val="19"/>
        </w:num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Pohrana sadržaja baze podataka u vanjska spremišta podataka treba biti poduprta odgovarajućih sigurnosnim mehanizmima zaštite podataka. </w:t>
      </w:r>
    </w:p>
    <w:p w14:paraId="589C52A3" w14:textId="77777777" w:rsidR="00D81E3A" w:rsidRPr="00116CF3" w:rsidRDefault="00D81E3A" w:rsidP="001F4C0E">
      <w:pPr>
        <w:spacing w:after="0" w:line="300" w:lineRule="auto"/>
        <w:rPr>
          <w:rFonts w:cs="Arial"/>
          <w:sz w:val="24"/>
          <w:highlight w:val="cyan"/>
        </w:rPr>
      </w:pPr>
    </w:p>
    <w:p w14:paraId="2FDFFDDF" w14:textId="3C8BD5C8" w:rsidR="00C4142F" w:rsidRPr="00C4142F" w:rsidRDefault="00D81E3A" w:rsidP="001F4C0E">
      <w:pPr>
        <w:spacing w:after="0"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63B4D0AA" w14:textId="1977581D" w:rsidR="00C4142F" w:rsidRPr="00C4142F" w:rsidRDefault="00686FBD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1" w:name="_Toc163846275"/>
      <w:r w:rsidRPr="00116CF3">
        <w:rPr>
          <w:rFonts w:ascii="Arial" w:hAnsi="Arial" w:cs="Arial"/>
        </w:rPr>
        <w:lastRenderedPageBreak/>
        <w:t>Arhitektura sustava programske potpore</w:t>
      </w:r>
      <w:bookmarkEnd w:id="40"/>
      <w:bookmarkEnd w:id="41"/>
    </w:p>
    <w:p w14:paraId="635F8832" w14:textId="77777777" w:rsidR="00791515" w:rsidRPr="00116CF3" w:rsidRDefault="00791515" w:rsidP="001F4C0E">
      <w:pPr>
        <w:spacing w:after="160" w:line="300" w:lineRule="auto"/>
        <w:jc w:val="both"/>
        <w:rPr>
          <w:rFonts w:cs="Arial"/>
        </w:rPr>
      </w:pPr>
    </w:p>
    <w:p w14:paraId="2007E1E8" w14:textId="6FA6981C" w:rsidR="008B283A" w:rsidRPr="00116CF3" w:rsidRDefault="008B283A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Slika 11.  daje prikaz arhitekture povezanosti podsustava koji čine web aplikaciju pretrage recepata</w:t>
      </w:r>
    </w:p>
    <w:p w14:paraId="20836A19" w14:textId="54650BD8" w:rsidR="00995E25" w:rsidRPr="00116CF3" w:rsidRDefault="00995E25" w:rsidP="001F4C0E">
      <w:pPr>
        <w:keepNext/>
        <w:spacing w:after="0" w:line="300" w:lineRule="auto"/>
        <w:jc w:val="center"/>
        <w:rPr>
          <w:rFonts w:cs="Arial"/>
        </w:rPr>
      </w:pPr>
      <w:r w:rsidRPr="00116CF3">
        <w:rPr>
          <w:rFonts w:cs="Arial"/>
          <w:noProof/>
          <w:sz w:val="24"/>
        </w:rPr>
        <w:drawing>
          <wp:inline distT="0" distB="0" distL="0" distR="0" wp14:anchorId="3FE54616" wp14:editId="36E5100E">
            <wp:extent cx="4657725" cy="2741135"/>
            <wp:effectExtent l="0" t="0" r="0" b="2540"/>
            <wp:docPr id="199975092" name="Slika 1" descr="Slika na kojoj se prikazuje tekst, Post-it papirić, dijagram, crt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5092" name="Slika 1" descr="Slika na kojoj se prikazuje tekst, Post-it papirić, dijagram, crta&#10;&#10;Opis je automatski generiran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1416" cy="274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91F5" w14:textId="2CD0E3FE" w:rsidR="00995E25" w:rsidRPr="00116CF3" w:rsidRDefault="00995E25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1F01A6">
        <w:rPr>
          <w:rFonts w:cs="Arial"/>
          <w:noProof/>
        </w:rPr>
        <w:t>11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Arhitektura povezanosti podsustava pregleda recepata</w:t>
      </w:r>
    </w:p>
    <w:p w14:paraId="67E38983" w14:textId="436683CB" w:rsidR="00995E25" w:rsidRPr="00116CF3" w:rsidRDefault="00995E25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Slika 1</w:t>
      </w:r>
      <w:r w:rsidR="00CF18EA">
        <w:rPr>
          <w:rFonts w:cs="Arial"/>
          <w:sz w:val="24"/>
          <w:szCs w:val="24"/>
        </w:rPr>
        <w:t>2</w:t>
      </w:r>
      <w:r w:rsidRPr="00116CF3">
        <w:rPr>
          <w:rFonts w:cs="Arial"/>
          <w:sz w:val="24"/>
          <w:szCs w:val="24"/>
        </w:rPr>
        <w:t>. prikazuje opis entiteta korisnika koji može biti različitog tipa, odnosno imati različite razine pristupa: administrator i korisnik. Korisnik je opisan s nizom atributa koji ga jedinstveno identificiraju unutar sustava.</w:t>
      </w:r>
    </w:p>
    <w:p w14:paraId="0A9E8B10" w14:textId="77777777" w:rsidR="00BC3686" w:rsidRPr="00116CF3" w:rsidRDefault="00BC3686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drawing>
          <wp:inline distT="0" distB="0" distL="0" distR="0" wp14:anchorId="68F9D2AF" wp14:editId="79DCE2D8">
            <wp:extent cx="4019550" cy="2909655"/>
            <wp:effectExtent l="0" t="0" r="0" b="5080"/>
            <wp:docPr id="1376813234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132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5424" cy="291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DFA5" w14:textId="42FD8EC5" w:rsidR="00CF18EA" w:rsidRDefault="00BC3686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1F01A6">
        <w:rPr>
          <w:rFonts w:cs="Arial"/>
          <w:noProof/>
        </w:rPr>
        <w:t>12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opis entiteta korisnika</w:t>
      </w:r>
    </w:p>
    <w:p w14:paraId="777FFCA1" w14:textId="4E844C26" w:rsidR="00CF18EA" w:rsidRPr="00CF18EA" w:rsidRDefault="00CF18EA" w:rsidP="001F4C0E">
      <w:pPr>
        <w:spacing w:line="300" w:lineRule="auto"/>
        <w:jc w:val="both"/>
        <w:rPr>
          <w:rFonts w:cs="Arial"/>
          <w:noProof/>
          <w:sz w:val="24"/>
          <w:szCs w:val="24"/>
        </w:rPr>
      </w:pPr>
      <w:r w:rsidRPr="00CF18EA">
        <w:rPr>
          <w:rFonts w:cs="Arial"/>
          <w:noProof/>
          <w:sz w:val="24"/>
          <w:szCs w:val="24"/>
        </w:rPr>
        <w:lastRenderedPageBreak/>
        <w:t>Slika 1</w:t>
      </w:r>
      <w:r>
        <w:rPr>
          <w:rFonts w:cs="Arial"/>
          <w:noProof/>
          <w:sz w:val="24"/>
          <w:szCs w:val="24"/>
        </w:rPr>
        <w:t>3</w:t>
      </w:r>
      <w:r w:rsidRPr="00CF18EA">
        <w:rPr>
          <w:rFonts w:cs="Arial"/>
          <w:noProof/>
          <w:sz w:val="24"/>
          <w:szCs w:val="24"/>
        </w:rPr>
        <w:t xml:space="preserve"> prikazuje arhitekturu programske potpore web aplikacije pregleda recepata</w:t>
      </w:r>
    </w:p>
    <w:p w14:paraId="009A22F4" w14:textId="70368B04" w:rsidR="00CF18EA" w:rsidRDefault="00CF18EA" w:rsidP="001F4C0E">
      <w:pPr>
        <w:spacing w:line="300" w:lineRule="auto"/>
      </w:pPr>
      <w:r>
        <w:rPr>
          <w:noProof/>
        </w:rPr>
        <w:drawing>
          <wp:inline distT="0" distB="0" distL="0" distR="0" wp14:anchorId="4BDD8019" wp14:editId="11F63FDB">
            <wp:extent cx="5760720" cy="3089091"/>
            <wp:effectExtent l="0" t="0" r="0" b="0"/>
            <wp:docPr id="573647112" name="Slika 1" descr="Slika na kojoj se prikazuje tekst, snimka zaslona, softver, Ikona na računalu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47112" name="Slika 1" descr="Slika na kojoj se prikazuje tekst, snimka zaslona, softver, Ikona na računalu&#10;&#10;Opis je automatski generiran"/>
                    <pic:cNvPicPr/>
                  </pic:nvPicPr>
                  <pic:blipFill rotWithShape="1">
                    <a:blip r:embed="rId27"/>
                    <a:srcRect l="59359" t="69758" r="17328" b="15427"/>
                    <a:stretch/>
                  </pic:blipFill>
                  <pic:spPr bwMode="auto">
                    <a:xfrm>
                      <a:off x="0" y="0"/>
                      <a:ext cx="5760720" cy="3089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CBA03" w14:textId="67208DEE" w:rsidR="00995E25" w:rsidRPr="00CF18EA" w:rsidRDefault="00CF18EA" w:rsidP="001F4C0E">
      <w:pPr>
        <w:pStyle w:val="Caption"/>
        <w:spacing w:line="300" w:lineRule="auto"/>
        <w:jc w:val="center"/>
        <w:rPr>
          <w:rFonts w:cs="Arial"/>
        </w:rPr>
      </w:pPr>
      <w:r w:rsidRPr="00CF18EA">
        <w:rPr>
          <w:rFonts w:cs="Arial"/>
        </w:rPr>
        <w:t xml:space="preserve">Slika </w:t>
      </w:r>
      <w:r w:rsidRPr="00CF18EA">
        <w:rPr>
          <w:rFonts w:cs="Arial"/>
        </w:rPr>
        <w:fldChar w:fldCharType="begin"/>
      </w:r>
      <w:r w:rsidRPr="00CF18EA">
        <w:rPr>
          <w:rFonts w:cs="Arial"/>
        </w:rPr>
        <w:instrText xml:space="preserve"> SEQ Slika \* ARABIC </w:instrText>
      </w:r>
      <w:r w:rsidRPr="00CF18EA">
        <w:rPr>
          <w:rFonts w:cs="Arial"/>
        </w:rPr>
        <w:fldChar w:fldCharType="separate"/>
      </w:r>
      <w:r w:rsidR="001F01A6">
        <w:rPr>
          <w:rFonts w:cs="Arial"/>
          <w:noProof/>
        </w:rPr>
        <w:t>13</w:t>
      </w:r>
      <w:r w:rsidRPr="00CF18EA">
        <w:rPr>
          <w:rFonts w:cs="Arial"/>
        </w:rPr>
        <w:fldChar w:fldCharType="end"/>
      </w:r>
      <w:r w:rsidRPr="00CF18EA">
        <w:rPr>
          <w:rFonts w:cs="Arial"/>
        </w:rPr>
        <w:t>. Prikaz arhitekture programske potpore</w:t>
      </w:r>
    </w:p>
    <w:p w14:paraId="25577D90" w14:textId="162858BD" w:rsidR="005059C7" w:rsidRDefault="005059C7" w:rsidP="001F4C0E">
      <w:pPr>
        <w:spacing w:line="300" w:lineRule="auto"/>
        <w:jc w:val="both"/>
        <w:rPr>
          <w:rFonts w:cs="Arial"/>
        </w:rPr>
      </w:pPr>
      <w:r>
        <w:rPr>
          <w:rFonts w:cs="Arial"/>
        </w:rPr>
        <w:t xml:space="preserve">Frontend (Angular) dio aplikacije predstavlja prezentacijski sloj aplikacije. </w:t>
      </w:r>
      <w:r w:rsidRPr="005059C7">
        <w:t>Ovdje se obrađuju korisnički zahtjevi, provjeravaju se i obrađuju dobiveni podaci te se prosljeđuju u logički sloj.</w:t>
      </w:r>
      <w:r>
        <w:rPr>
          <w:rFonts w:cs="Arial"/>
        </w:rPr>
        <w:t xml:space="preserve"> </w:t>
      </w:r>
    </w:p>
    <w:p w14:paraId="7B60B244" w14:textId="7EF3C73D" w:rsidR="00CF18EA" w:rsidRPr="00CF18EA" w:rsidRDefault="005059C7" w:rsidP="001F4C0E">
      <w:pPr>
        <w:spacing w:line="300" w:lineRule="auto"/>
        <w:jc w:val="both"/>
        <w:rPr>
          <w:rFonts w:cs="Arial"/>
        </w:rPr>
      </w:pPr>
      <w:r>
        <w:rPr>
          <w:rFonts w:cs="Arial"/>
        </w:rPr>
        <w:t>Backend (ASP.NET</w:t>
      </w:r>
      <w:r w:rsidR="00067129">
        <w:rPr>
          <w:rFonts w:cs="Arial"/>
        </w:rPr>
        <w:t xml:space="preserve"> Core</w:t>
      </w:r>
      <w:r>
        <w:rPr>
          <w:rFonts w:cs="Arial"/>
        </w:rPr>
        <w:t>) dio aplikacije</w:t>
      </w:r>
      <w:r w:rsidRPr="005059C7">
        <w:rPr>
          <w:rFonts w:cs="Arial"/>
        </w:rPr>
        <w:t xml:space="preserve"> </w:t>
      </w:r>
      <w:r>
        <w:rPr>
          <w:rFonts w:cs="Arial"/>
        </w:rPr>
        <w:t>predstavlja logički sloj aplikacije. Ovaj sloj sadrži logiku kojom se podatci dobiveni od prezentacijskog sloja dohvaćaju iz baze podataka (SQLite) i obrađuju.</w:t>
      </w:r>
    </w:p>
    <w:p w14:paraId="71E4211D" w14:textId="1BE751B8" w:rsidR="00CF18EA" w:rsidRDefault="00CF18EA" w:rsidP="001F4C0E">
      <w:pPr>
        <w:spacing w:line="300" w:lineRule="auto"/>
        <w:jc w:val="both"/>
        <w:rPr>
          <w:rFonts w:cs="Arial"/>
          <w:sz w:val="24"/>
          <w:szCs w:val="24"/>
          <w:highlight w:val="cyan"/>
        </w:rPr>
      </w:pPr>
      <w:r w:rsidRPr="00CF18EA">
        <w:rPr>
          <w:rFonts w:cs="Arial"/>
          <w:sz w:val="24"/>
          <w:szCs w:val="24"/>
          <w:highlight w:val="cyan"/>
        </w:rPr>
        <w:t>Ovdje se nastavlja s dokumentom projekta: treba najprije skicirati postignutu arhitekturu programske potpore. U tu svrhu može se grafički prikazati dijelove arhitekture i njihovu povezanost prema nekom postojećem ili novorazvijenom slučaju i dati kratki opis raspodjele funkcionalnosti po dijelovima sustava. Mogu se prenijeti grafički prikazi iz dokumenta DD.04 - Programska arhitektura i DFD.docx koji je zadan u okviru predmeta „Programskog inženjerstva u otvorenim sustavima“ ili se to napisati na drugi pregledan način.</w:t>
      </w:r>
    </w:p>
    <w:p w14:paraId="02308EEA" w14:textId="149DD608" w:rsidR="00CF18EA" w:rsidRPr="00CF18EA" w:rsidRDefault="00CF18EA" w:rsidP="001F4C0E">
      <w:pPr>
        <w:spacing w:after="0" w:line="300" w:lineRule="auto"/>
        <w:rPr>
          <w:rFonts w:cs="Arial"/>
          <w:sz w:val="24"/>
          <w:szCs w:val="24"/>
          <w:highlight w:val="cyan"/>
        </w:rPr>
      </w:pPr>
      <w:r>
        <w:rPr>
          <w:rFonts w:cs="Arial"/>
          <w:sz w:val="24"/>
          <w:szCs w:val="24"/>
          <w:highlight w:val="cyan"/>
        </w:rPr>
        <w:br w:type="page"/>
      </w:r>
    </w:p>
    <w:p w14:paraId="5B953837" w14:textId="39222E2C" w:rsidR="00C4142F" w:rsidRDefault="00CF18EA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2" w:name="_Toc163846276"/>
      <w:r>
        <w:rPr>
          <w:rFonts w:ascii="Arial" w:hAnsi="Arial" w:cs="Arial"/>
        </w:rPr>
        <w:lastRenderedPageBreak/>
        <w:t>Opis modela i baze podataka</w:t>
      </w:r>
      <w:bookmarkEnd w:id="42"/>
    </w:p>
    <w:p w14:paraId="53678A41" w14:textId="77777777" w:rsidR="00CF18EA" w:rsidRDefault="00CF18EA" w:rsidP="001F4C0E">
      <w:pPr>
        <w:keepNext/>
        <w:spacing w:line="300" w:lineRule="auto"/>
        <w:jc w:val="both"/>
        <w:rPr>
          <w:rFonts w:cs="Arial"/>
        </w:rPr>
      </w:pPr>
    </w:p>
    <w:p w14:paraId="446A26E5" w14:textId="2DC9A5DE" w:rsidR="00CF18EA" w:rsidRPr="00116CF3" w:rsidRDefault="00CF18EA" w:rsidP="001F4C0E">
      <w:pPr>
        <w:spacing w:line="300" w:lineRule="auto"/>
        <w:jc w:val="both"/>
        <w:rPr>
          <w:rFonts w:cs="Arial"/>
        </w:rPr>
      </w:pPr>
      <w:r w:rsidRPr="00116CF3">
        <w:rPr>
          <w:rFonts w:cs="Arial"/>
          <w:sz w:val="24"/>
          <w:szCs w:val="24"/>
        </w:rPr>
        <w:t>Slika 1</w:t>
      </w:r>
      <w:r>
        <w:rPr>
          <w:rFonts w:cs="Arial"/>
          <w:sz w:val="24"/>
          <w:szCs w:val="24"/>
        </w:rPr>
        <w:t>4</w:t>
      </w:r>
      <w:r w:rsidRPr="00116CF3">
        <w:rPr>
          <w:rFonts w:cs="Arial"/>
          <w:sz w:val="24"/>
          <w:szCs w:val="24"/>
        </w:rPr>
        <w:t xml:space="preserve"> prikazuje temeljni podatkovni model koji se sastoji od razreda koji predstavljaju entitete vezane uz domenu pretrage recepata.</w:t>
      </w:r>
    </w:p>
    <w:p w14:paraId="32740B96" w14:textId="77777777" w:rsidR="00CF18EA" w:rsidRDefault="00CF18EA" w:rsidP="001F4C0E">
      <w:pPr>
        <w:keepNext/>
        <w:spacing w:line="300" w:lineRule="auto"/>
        <w:jc w:val="center"/>
        <w:rPr>
          <w:rFonts w:cs="Arial"/>
        </w:rPr>
      </w:pPr>
    </w:p>
    <w:p w14:paraId="684C6B42" w14:textId="462FCA63" w:rsidR="00CF18EA" w:rsidRPr="00116CF3" w:rsidRDefault="00CF18EA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drawing>
          <wp:inline distT="0" distB="0" distL="0" distR="0" wp14:anchorId="79A66B20" wp14:editId="00689F25">
            <wp:extent cx="4333538" cy="3133725"/>
            <wp:effectExtent l="0" t="0" r="0" b="0"/>
            <wp:docPr id="1353831996" name="Slika 1" descr="Slika na kojoj se prikazuje tekst, snimka zaslona, Font, broj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31996" name="Slika 1" descr="Slika na kojoj se prikazuje tekst, snimka zaslona, Font, broj&#10;&#10;Opis je automatski generiran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9051" cy="313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9BF2" w14:textId="72BB043C" w:rsidR="00081E22" w:rsidRDefault="00CF18EA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Pr="00116CF3">
        <w:rPr>
          <w:rFonts w:cs="Arial"/>
        </w:rPr>
        <w:fldChar w:fldCharType="begin"/>
      </w:r>
      <w:r w:rsidRPr="00116CF3">
        <w:rPr>
          <w:rFonts w:cs="Arial"/>
        </w:rPr>
        <w:instrText xml:space="preserve"> SEQ Slika \* ARABIC </w:instrText>
      </w:r>
      <w:r w:rsidRPr="00116CF3">
        <w:rPr>
          <w:rFonts w:cs="Arial"/>
        </w:rPr>
        <w:fldChar w:fldCharType="separate"/>
      </w:r>
      <w:r w:rsidR="001F01A6">
        <w:rPr>
          <w:rFonts w:cs="Arial"/>
          <w:noProof/>
        </w:rPr>
        <w:t>14</w:t>
      </w:r>
      <w:r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Podatkovni model sustava za pretragu recepata</w:t>
      </w:r>
    </w:p>
    <w:p w14:paraId="76C63F54" w14:textId="77777777" w:rsidR="00081E22" w:rsidRPr="00081E22" w:rsidRDefault="00081E22" w:rsidP="001F4C0E">
      <w:pPr>
        <w:spacing w:line="300" w:lineRule="auto"/>
      </w:pPr>
    </w:p>
    <w:p w14:paraId="57A137C1" w14:textId="77777777" w:rsidR="00081E22" w:rsidRPr="00081E22" w:rsidRDefault="00081E22" w:rsidP="001F4C0E">
      <w:pPr>
        <w:tabs>
          <w:tab w:val="left" w:pos="3478"/>
        </w:tabs>
        <w:spacing w:line="300" w:lineRule="auto"/>
        <w:jc w:val="both"/>
        <w:rPr>
          <w:rFonts w:cs="Arial"/>
          <w:noProof/>
          <w:sz w:val="24"/>
          <w:szCs w:val="24"/>
          <w:lang w:val="en-US"/>
        </w:rPr>
      </w:pPr>
      <w:r w:rsidRPr="00081E22">
        <w:rPr>
          <w:rFonts w:cs="Arial"/>
          <w:noProof/>
          <w:sz w:val="24"/>
          <w:szCs w:val="24"/>
          <w:lang w:val="en-US"/>
        </w:rPr>
        <w:t>Baza podataka aplikacije SQLite sadrži podatke o korisnicima i receptima. To uključuje korisničke podatke te recepte kao i  određene favorite samih korisnika. Recepti favoriti se vežu sa korisnicima preko ID-a. Na slici ispod se nalazi dijagram baze.</w:t>
      </w:r>
    </w:p>
    <w:p w14:paraId="1B2B5B4F" w14:textId="77777777" w:rsidR="00081E22" w:rsidRDefault="00081E22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</w:p>
    <w:p w14:paraId="75D01B83" w14:textId="5DBF9E5E" w:rsidR="00081E22" w:rsidRDefault="00081E22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3" w:name="_Toc163846277"/>
      <w:r>
        <w:rPr>
          <w:rFonts w:ascii="Arial" w:hAnsi="Arial" w:cs="Arial"/>
        </w:rPr>
        <w:lastRenderedPageBreak/>
        <w:t>Opis implementacije</w:t>
      </w:r>
      <w:bookmarkEnd w:id="43"/>
    </w:p>
    <w:p w14:paraId="03A18022" w14:textId="77777777" w:rsidR="00067129" w:rsidRDefault="00067129" w:rsidP="001F4C0E">
      <w:pPr>
        <w:spacing w:after="160" w:line="300" w:lineRule="auto"/>
        <w:jc w:val="both"/>
        <w:rPr>
          <w:rFonts w:cs="Arial"/>
          <w:sz w:val="24"/>
          <w:szCs w:val="24"/>
          <w:highlight w:val="cyan"/>
        </w:rPr>
      </w:pPr>
    </w:p>
    <w:p w14:paraId="6A360997" w14:textId="3F2A6F1D" w:rsidR="00067129" w:rsidRDefault="00067129" w:rsidP="00067129">
      <w:r w:rsidRPr="00067129">
        <w:t>Programski kôd razvijen je u programskom jeziku</w:t>
      </w:r>
      <w:r>
        <w:t xml:space="preserve"> C# u programskom okviru ASP.NET Core. Također je korištena biblioteka EntityFramework za generiranje tablica i dohvaćanje podataka iz baze SQLite. </w:t>
      </w:r>
    </w:p>
    <w:p w14:paraId="50881439" w14:textId="31D3DEE2" w:rsidR="00067129" w:rsidRDefault="00067129" w:rsidP="00067129"/>
    <w:p w14:paraId="6F560EA4" w14:textId="77777777" w:rsidR="00B57118" w:rsidRDefault="00023A9C" w:rsidP="00B57118">
      <w:pPr>
        <w:keepNext/>
      </w:pPr>
      <w:r w:rsidRPr="00023A9C">
        <w:rPr>
          <w:noProof/>
        </w:rPr>
        <w:drawing>
          <wp:inline distT="0" distB="0" distL="0" distR="0" wp14:anchorId="4557F51A" wp14:editId="396201FC">
            <wp:extent cx="5760720" cy="1869440"/>
            <wp:effectExtent l="0" t="0" r="0" b="0"/>
            <wp:docPr id="67412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21838" name="Picture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6226" w14:textId="10AFEC79" w:rsidR="00023A9C" w:rsidRDefault="00B57118" w:rsidP="00B57118">
      <w:pPr>
        <w:pStyle w:val="Caption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F01A6">
        <w:rPr>
          <w:noProof/>
        </w:rPr>
        <w:t>15</w:t>
      </w:r>
      <w:r>
        <w:fldChar w:fldCharType="end"/>
      </w:r>
      <w:r>
        <w:t>. Dijagram klasa 1. dio („model“)</w:t>
      </w:r>
    </w:p>
    <w:p w14:paraId="627344AB" w14:textId="77777777" w:rsidR="00B57118" w:rsidRDefault="00067129" w:rsidP="00B57118">
      <w:pPr>
        <w:keepNext/>
      </w:pPr>
      <w:r w:rsidRPr="00067129">
        <w:rPr>
          <w:noProof/>
        </w:rPr>
        <w:drawing>
          <wp:inline distT="0" distB="0" distL="0" distR="0" wp14:anchorId="6D3E6B75" wp14:editId="2DE38F29">
            <wp:extent cx="5760720" cy="1838960"/>
            <wp:effectExtent l="0" t="0" r="0" b="8890"/>
            <wp:docPr id="1556001563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01563" name="Picture 1" descr="A diagram of a company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26BB" w14:textId="721D82A3" w:rsidR="00067129" w:rsidRDefault="00B57118" w:rsidP="00B57118">
      <w:pPr>
        <w:pStyle w:val="Caption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F01A6">
        <w:rPr>
          <w:noProof/>
        </w:rPr>
        <w:t>16</w:t>
      </w:r>
      <w:r>
        <w:fldChar w:fldCharType="end"/>
      </w:r>
      <w:r>
        <w:t>. Dijagram klasa 2. dio („repository“)</w:t>
      </w:r>
    </w:p>
    <w:p w14:paraId="14447E1E" w14:textId="77777777" w:rsidR="00B57118" w:rsidRDefault="00067129" w:rsidP="00B57118">
      <w:pPr>
        <w:keepNext/>
      </w:pPr>
      <w:r w:rsidRPr="00067129">
        <w:rPr>
          <w:noProof/>
        </w:rPr>
        <w:drawing>
          <wp:inline distT="0" distB="0" distL="0" distR="0" wp14:anchorId="3D764AC2" wp14:editId="22271945">
            <wp:extent cx="5760720" cy="1029970"/>
            <wp:effectExtent l="0" t="0" r="0" b="0"/>
            <wp:docPr id="2109125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2523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550E" w14:textId="2B51DA89" w:rsidR="00067129" w:rsidRDefault="00B57118" w:rsidP="00B57118">
      <w:pPr>
        <w:pStyle w:val="Caption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F01A6">
        <w:rPr>
          <w:noProof/>
        </w:rPr>
        <w:t>17</w:t>
      </w:r>
      <w:r>
        <w:fldChar w:fldCharType="end"/>
      </w:r>
      <w:r>
        <w:t>. Dijagram klasa 3. dio („controller“)</w:t>
      </w:r>
    </w:p>
    <w:p w14:paraId="200FD780" w14:textId="5BE433EF" w:rsidR="00081E22" w:rsidRPr="00B57118" w:rsidRDefault="00B57118" w:rsidP="00B57118">
      <w:r>
        <w:t xml:space="preserve">Slike 15, 16 i 17 prikazuju dijagram klasa implementacije. </w:t>
      </w:r>
      <w:r w:rsidR="00023A9C">
        <w:t xml:space="preserve">Implementacija je podijeljena na tri dijela za svaku vrstu podataka: „model“, „repository“ i „controller“. Npr. Za recepte: u „model“ dijelu postoje klase Recipe koja predstavlja recept s podatcima koji se spremaju u bazu i RecipeCreateUpdateDTO klasa koja sadrži podatke koji su potrebni za kreiranje ili ažuriranje </w:t>
      </w:r>
      <w:r w:rsidR="00023A9C">
        <w:lastRenderedPageBreak/>
        <w:t>recepta. U „repository“ dijelu je sučelje IRecipeRepository koje sadrži apstraktne metode potrebne za funkcije kao što su kreiranje recepta, ažuriranje, bristanje i dohvaćanje iz baze.</w:t>
      </w:r>
      <w:r>
        <w:t xml:space="preserve"> Ovdje je još i RecipeRepository klasa koja implementira to sučelje. Ovaj dio aplikacije koristi objekt klase AppDbContext koji služi za pristup bazi podataka.</w:t>
      </w:r>
      <w:r w:rsidR="00023A9C">
        <w:t xml:space="preserve"> U „controller“ dijelu je RecipeController klasa koja obrađuje zahtjev dobiven od frontenda i poziva potrebne metode „repository“ dijela. Također imamo i pomoćn</w:t>
      </w:r>
      <w:r>
        <w:t>u</w:t>
      </w:r>
      <w:r w:rsidR="00023A9C">
        <w:t xml:space="preserve"> klas</w:t>
      </w:r>
      <w:r>
        <w:t xml:space="preserve">u </w:t>
      </w:r>
      <w:r w:rsidR="00023A9C">
        <w:t>UnitUtil</w:t>
      </w:r>
      <w:r>
        <w:t xml:space="preserve"> koja sadrži metode za pretvorbu mjernih jedinica.</w:t>
      </w:r>
    </w:p>
    <w:p w14:paraId="4FD02EA5" w14:textId="77777777" w:rsidR="00081E22" w:rsidRPr="00081E22" w:rsidRDefault="00081E22" w:rsidP="001F4C0E">
      <w:pPr>
        <w:spacing w:after="160" w:line="300" w:lineRule="auto"/>
        <w:jc w:val="both"/>
        <w:rPr>
          <w:rFonts w:cs="Arial"/>
          <w:sz w:val="32"/>
          <w:szCs w:val="32"/>
        </w:rPr>
      </w:pPr>
    </w:p>
    <w:p w14:paraId="3A86DF65" w14:textId="2568415B" w:rsidR="00081E22" w:rsidRPr="00081E22" w:rsidRDefault="00081E22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4" w:name="_Toc163846278"/>
      <w:r w:rsidRPr="00081E22">
        <w:rPr>
          <w:rFonts w:ascii="Arial" w:hAnsi="Arial" w:cs="Arial"/>
        </w:rPr>
        <w:t>Razrada implementacije</w:t>
      </w:r>
      <w:bookmarkEnd w:id="44"/>
    </w:p>
    <w:p w14:paraId="373F678A" w14:textId="77777777" w:rsidR="00081E22" w:rsidRPr="00081E22" w:rsidRDefault="00081E22" w:rsidP="001F4C0E">
      <w:pPr>
        <w:spacing w:line="300" w:lineRule="auto"/>
        <w:rPr>
          <w:rFonts w:cs="Arial"/>
        </w:rPr>
      </w:pPr>
    </w:p>
    <w:p w14:paraId="7FC009BB" w14:textId="7167F0A9" w:rsidR="00081E22" w:rsidRPr="00081E22" w:rsidRDefault="00081E22" w:rsidP="001F4C0E">
      <w:pPr>
        <w:spacing w:line="300" w:lineRule="auto"/>
        <w:rPr>
          <w:rFonts w:cs="Arial"/>
          <w:sz w:val="24"/>
          <w:szCs w:val="24"/>
        </w:rPr>
      </w:pPr>
      <w:r w:rsidRPr="00081E22">
        <w:rPr>
          <w:rFonts w:cs="Arial"/>
          <w:sz w:val="24"/>
          <w:szCs w:val="24"/>
        </w:rPr>
        <w:t xml:space="preserve">Implementacija se dodatno razrađuje </w:t>
      </w:r>
      <w:r>
        <w:rPr>
          <w:rFonts w:cs="Arial"/>
          <w:sz w:val="24"/>
          <w:szCs w:val="24"/>
        </w:rPr>
        <w:t>i zaključno opisuje s nekoliko dijagrama sa sljedećim sadržajima:</w:t>
      </w:r>
    </w:p>
    <w:tbl>
      <w:tblPr>
        <w:tblW w:w="9781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080"/>
        <w:gridCol w:w="2239"/>
        <w:gridCol w:w="6462"/>
      </w:tblGrid>
      <w:tr w:rsidR="00081E22" w:rsidRPr="00116CF3" w14:paraId="238139D1" w14:textId="77777777" w:rsidTr="00D2298E">
        <w:trPr>
          <w:trHeight w:val="350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0DE89E0" w14:textId="0415C19A" w:rsidR="00081E22" w:rsidRPr="00116CF3" w:rsidRDefault="00081E22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>
              <w:rPr>
                <w:rFonts w:ascii="Arial" w:hAnsi="Arial" w:cs="Arial"/>
                <w:b/>
                <w:i/>
                <w:lang w:val="hr-HR"/>
              </w:rPr>
              <w:t>Poglavlje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45C1C83" w14:textId="0D9D99BE" w:rsidR="00081E22" w:rsidRPr="00116CF3" w:rsidRDefault="00081E22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>
              <w:rPr>
                <w:rFonts w:ascii="Arial" w:hAnsi="Arial" w:cs="Arial"/>
                <w:b/>
                <w:i/>
                <w:lang w:val="hr-HR"/>
              </w:rPr>
              <w:t>Vrsta dijagrama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CBE81AB" w14:textId="1B5452FE" w:rsidR="00081E22" w:rsidRPr="00116CF3" w:rsidRDefault="00081E22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Opis</w:t>
            </w:r>
            <w:r>
              <w:rPr>
                <w:rFonts w:ascii="Arial" w:hAnsi="Arial" w:cs="Arial"/>
                <w:b/>
                <w:i/>
                <w:lang w:val="hr-HR"/>
              </w:rPr>
              <w:t xml:space="preserve"> sadržaja dijagrama(što prikazuje)</w:t>
            </w:r>
          </w:p>
        </w:tc>
      </w:tr>
      <w:tr w:rsidR="00081E22" w:rsidRPr="00116CF3" w14:paraId="7E4204FE" w14:textId="77777777" w:rsidTr="00081E22">
        <w:trPr>
          <w:trHeight w:val="248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F93BF59" w14:textId="0213FC89" w:rsidR="00081E22" w:rsidRPr="00DB30FD" w:rsidRDefault="00081E22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21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52208A8E" w14:textId="759B3A25" w:rsidR="00081E22" w:rsidRPr="00DB30FD" w:rsidRDefault="00081E2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Dijagram stanja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5703F87" w14:textId="69C0D3AC" w:rsidR="00081E22" w:rsidRPr="00DB30FD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 xml:space="preserve">Stanje </w:t>
            </w:r>
            <w:r>
              <w:rPr>
                <w:rFonts w:ascii="Arial" w:hAnsi="Arial" w:cs="Arial"/>
                <w:highlight w:val="cyan"/>
                <w:lang w:val="hr-HR"/>
              </w:rPr>
              <w:t>prikaza favorita</w:t>
            </w:r>
          </w:p>
        </w:tc>
      </w:tr>
      <w:tr w:rsidR="00081E22" w:rsidRPr="00116CF3" w14:paraId="52653FAB" w14:textId="77777777" w:rsidTr="00081E22">
        <w:trPr>
          <w:trHeight w:val="248"/>
        </w:trPr>
        <w:tc>
          <w:tcPr>
            <w:tcW w:w="1080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5C67424" w14:textId="609262C1" w:rsidR="00081E22" w:rsidRPr="00DB30FD" w:rsidRDefault="00081E22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22</w:t>
            </w:r>
          </w:p>
        </w:tc>
        <w:tc>
          <w:tcPr>
            <w:tcW w:w="2239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9626A42" w14:textId="492499DC" w:rsidR="00081E22" w:rsidRPr="00DB30FD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Dijagram stanja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F93565E" w14:textId="6D3AACFC" w:rsidR="00081E22" w:rsidRPr="00DB30FD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Stanje baze podataka u tjednom planu</w:t>
            </w:r>
          </w:p>
        </w:tc>
      </w:tr>
      <w:tr w:rsidR="00081E22" w:rsidRPr="00116CF3" w14:paraId="30228089" w14:textId="77777777" w:rsidTr="00081E22"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1487624" w14:textId="0F025924" w:rsidR="00081E22" w:rsidRPr="00116CF3" w:rsidRDefault="00081E22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23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3E8EF96" w14:textId="5FC5FAEB" w:rsidR="00081E22" w:rsidRPr="00116CF3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Dijagram komponenti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A3C2349" w14:textId="0593A76A" w:rsidR="00081E22" w:rsidRPr="00116CF3" w:rsidRDefault="0016443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Komponente backenda</w:t>
            </w:r>
          </w:p>
        </w:tc>
      </w:tr>
      <w:tr w:rsidR="00081E22" w:rsidRPr="00116CF3" w14:paraId="502B2945" w14:textId="77777777" w:rsidTr="00081E22">
        <w:trPr>
          <w:trHeight w:val="299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70706734" w14:textId="29027904" w:rsidR="00081E22" w:rsidRPr="00116CF3" w:rsidRDefault="00081E22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2</w:t>
            </w:r>
            <w:r w:rsidR="001F01A6">
              <w:rPr>
                <w:rFonts w:ascii="Arial" w:hAnsi="Arial" w:cs="Arial"/>
                <w:lang w:val="hr-HR"/>
              </w:rPr>
              <w:t>4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334289C" w14:textId="586DABAD" w:rsidR="00081E22" w:rsidRPr="00116CF3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Dijagram razmještanja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3069FBF" w14:textId="570803CB" w:rsidR="00081E22" w:rsidRPr="00116CF3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Cjelokupni sustav pregleda recepata</w:t>
            </w:r>
          </w:p>
        </w:tc>
      </w:tr>
    </w:tbl>
    <w:p w14:paraId="39B3135E" w14:textId="3D2FF655" w:rsidR="00DB30FD" w:rsidRDefault="00DB30FD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  <w:r w:rsidR="0040672C">
        <w:rPr>
          <w:rFonts w:cs="Arial"/>
        </w:rPr>
        <w:lastRenderedPageBreak/>
        <w:tab/>
      </w:r>
    </w:p>
    <w:p w14:paraId="53D9849B" w14:textId="43F90CDA" w:rsidR="00DB30FD" w:rsidRDefault="00DB30FD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5" w:name="_Toc163846279"/>
      <w:r>
        <w:rPr>
          <w:rFonts w:ascii="Arial" w:hAnsi="Arial" w:cs="Arial"/>
        </w:rPr>
        <w:t>Dijagram stanja baze podataka</w:t>
      </w:r>
      <w:bookmarkEnd w:id="45"/>
    </w:p>
    <w:p w14:paraId="1F456CCE" w14:textId="77777777" w:rsidR="00DB30FD" w:rsidRDefault="00DB30FD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</w:p>
    <w:p w14:paraId="3C019A24" w14:textId="78DFAD4B" w:rsidR="00DB30FD" w:rsidRDefault="00DB30FD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6" w:name="_Toc163846280"/>
      <w:r>
        <w:rPr>
          <w:rFonts w:ascii="Arial" w:hAnsi="Arial" w:cs="Arial"/>
        </w:rPr>
        <w:lastRenderedPageBreak/>
        <w:t>Dijagram komponenti podsustava pregleda recepata</w:t>
      </w:r>
      <w:bookmarkEnd w:id="46"/>
    </w:p>
    <w:p w14:paraId="6A26C5AF" w14:textId="77777777" w:rsidR="00DB30FD" w:rsidRDefault="00DB30FD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</w:p>
    <w:p w14:paraId="67722BA2" w14:textId="30F66CAE" w:rsidR="00DB30FD" w:rsidRPr="00081E22" w:rsidRDefault="00DB30FD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7" w:name="_Toc163846281"/>
      <w:r>
        <w:rPr>
          <w:rFonts w:ascii="Arial" w:hAnsi="Arial" w:cs="Arial"/>
        </w:rPr>
        <w:lastRenderedPageBreak/>
        <w:t xml:space="preserve">Dijagram komponenti </w:t>
      </w:r>
      <w:bookmarkEnd w:id="47"/>
      <w:r w:rsidR="00E14151">
        <w:rPr>
          <w:rFonts w:ascii="Arial" w:hAnsi="Arial" w:cs="Arial"/>
        </w:rPr>
        <w:t>backenda</w:t>
      </w:r>
    </w:p>
    <w:p w14:paraId="4F7F732C" w14:textId="626E8A8E" w:rsidR="00DB30FD" w:rsidRDefault="00DB30FD" w:rsidP="001F4C0E">
      <w:pPr>
        <w:spacing w:after="0" w:line="300" w:lineRule="auto"/>
        <w:rPr>
          <w:rFonts w:cs="Arial"/>
        </w:rPr>
      </w:pPr>
    </w:p>
    <w:p w14:paraId="64BA91F3" w14:textId="77777777" w:rsidR="009A776F" w:rsidRDefault="009A776F" w:rsidP="009A776F">
      <w:pPr>
        <w:keepNext/>
        <w:spacing w:after="0" w:line="300" w:lineRule="auto"/>
      </w:pPr>
      <w:r w:rsidRPr="009A776F">
        <w:rPr>
          <w:rFonts w:cs="Arial"/>
          <w:noProof/>
        </w:rPr>
        <w:drawing>
          <wp:inline distT="0" distB="0" distL="0" distR="0" wp14:anchorId="489EC8BB" wp14:editId="6EE00C3A">
            <wp:extent cx="5760720" cy="4045585"/>
            <wp:effectExtent l="0" t="0" r="0" b="0"/>
            <wp:docPr id="155078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85799" name="Picture 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4BDF" w14:textId="0F04DBA0" w:rsidR="009A776F" w:rsidRDefault="009A776F" w:rsidP="009A776F">
      <w:pPr>
        <w:pStyle w:val="Caption"/>
        <w:rPr>
          <w:rFonts w:cs="Arial"/>
        </w:rPr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F01A6">
        <w:rPr>
          <w:noProof/>
        </w:rPr>
        <w:t>18</w:t>
      </w:r>
      <w:r>
        <w:fldChar w:fldCharType="end"/>
      </w:r>
      <w:r>
        <w:t>. Dijagram komponenti backenda</w:t>
      </w:r>
    </w:p>
    <w:p w14:paraId="13661ACD" w14:textId="74889550" w:rsidR="009A776F" w:rsidRDefault="009A776F" w:rsidP="009A776F">
      <w:pPr>
        <w:spacing w:after="0" w:line="300" w:lineRule="auto"/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Slika 18 prikazuje dijagram komponenti koje su bitne za rad API-ja aplikacije. „Server.dll“ je biblioteka koja sadrži sve klase logike backenda aplikacije. „AppDb.db“ je datoteka baze podataka. Datoteka „appsettings.json“ sadrži postavke za pokretanje API-ja, kao što je lokacija datoteke baze podataka. Ostale .dll datoteke su vanjske biblioteke potrebne za rad aplikacije.</w:t>
      </w:r>
    </w:p>
    <w:p w14:paraId="71E17AA8" w14:textId="77777777" w:rsidR="009A776F" w:rsidRDefault="009A776F" w:rsidP="001F4C0E">
      <w:pPr>
        <w:spacing w:after="0" w:line="300" w:lineRule="auto"/>
        <w:rPr>
          <w:rFonts w:cs="Arial"/>
          <w:sz w:val="24"/>
          <w:szCs w:val="24"/>
        </w:rPr>
      </w:pPr>
    </w:p>
    <w:p w14:paraId="08F0DBA8" w14:textId="77777777" w:rsidR="009A776F" w:rsidRDefault="009A776F" w:rsidP="001F4C0E">
      <w:pPr>
        <w:spacing w:after="0" w:line="300" w:lineRule="auto"/>
        <w:rPr>
          <w:rFonts w:cs="Arial"/>
          <w:sz w:val="24"/>
          <w:szCs w:val="24"/>
        </w:rPr>
      </w:pPr>
    </w:p>
    <w:p w14:paraId="63E72951" w14:textId="722B79E9" w:rsidR="001F4C0E" w:rsidRPr="001F4C0E" w:rsidRDefault="001F4C0E" w:rsidP="001F4C0E">
      <w:pPr>
        <w:spacing w:after="0" w:line="300" w:lineRule="auto"/>
        <w:rPr>
          <w:rFonts w:eastAsia="Times New Roman" w:cs="Arial"/>
          <w:b/>
          <w:bCs/>
          <w:kern w:val="32"/>
          <w:sz w:val="36"/>
          <w:szCs w:val="36"/>
        </w:rPr>
      </w:pPr>
      <w:r w:rsidRPr="001F4C0E">
        <w:rPr>
          <w:rFonts w:cs="Arial"/>
          <w:sz w:val="24"/>
          <w:szCs w:val="24"/>
        </w:rPr>
        <w:t xml:space="preserve">Slika </w:t>
      </w:r>
      <w:r>
        <w:rPr>
          <w:rFonts w:cs="Arial"/>
          <w:sz w:val="24"/>
          <w:szCs w:val="24"/>
        </w:rPr>
        <w:t>** prikazuje dijagrame komponenti koj</w:t>
      </w:r>
      <w:r w:rsidR="006F3133">
        <w:rPr>
          <w:rFonts w:cs="Arial"/>
          <w:sz w:val="24"/>
          <w:szCs w:val="24"/>
        </w:rPr>
        <w:t>e su relevantne za</w:t>
      </w:r>
      <w:r>
        <w:rPr>
          <w:rFonts w:cs="Arial"/>
          <w:sz w:val="24"/>
          <w:szCs w:val="24"/>
        </w:rPr>
        <w:t xml:space="preserve"> </w:t>
      </w:r>
      <w:r w:rsidR="006F3133">
        <w:rPr>
          <w:rFonts w:cs="Arial"/>
          <w:sz w:val="24"/>
          <w:szCs w:val="24"/>
        </w:rPr>
        <w:t>obavljanje administratorskih zadataka na razini specifičnih artefakta, datoteka koje predstavljaju izvedbe funkcionalnosti i pohrane podataka</w:t>
      </w:r>
    </w:p>
    <w:p w14:paraId="5CF9448A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35CFD48C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59082C46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2F5F2450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6CE7811B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225B7199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0FA8BE63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49153ED1" w14:textId="77777777" w:rsidR="006F3133" w:rsidRDefault="006F3133" w:rsidP="001F4C0E">
      <w:pPr>
        <w:spacing w:after="0" w:line="300" w:lineRule="auto"/>
        <w:rPr>
          <w:rFonts w:cs="Arial"/>
          <w:sz w:val="24"/>
          <w:szCs w:val="24"/>
        </w:rPr>
      </w:pPr>
      <w:r w:rsidRPr="006F3133">
        <w:rPr>
          <w:rFonts w:cs="Arial"/>
          <w:sz w:val="24"/>
          <w:szCs w:val="24"/>
        </w:rPr>
        <w:lastRenderedPageBreak/>
        <w:t xml:space="preserve">Administrator sustava obavlja dvije vrste posla: održavanje podataka o receptima i osvježavanje podataka o korisnicima. </w:t>
      </w:r>
    </w:p>
    <w:p w14:paraId="2B109D59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Datoteke vrste JSP, 'adminproizvodi.jsp',</w:t>
      </w:r>
    </w:p>
    <w:p w14:paraId="37713221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'adminkorisnici.jsp' i 'adminizvjesca.jsp' pripremaju izgled administratorskih sučelja za</w:t>
      </w:r>
    </w:p>
    <w:p w14:paraId="0C9CEAD1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svaku od navedenih zadaća (i predstavljaju pogled ili view dio obrasca MVC). Središnja</w:t>
      </w:r>
    </w:p>
    <w:p w14:paraId="7AE90AB2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datoteka 'AdminUpravljanje.java' upravlja svim zadaćama uz pomoć datoteka za</w:t>
      </w:r>
    </w:p>
    <w:p w14:paraId="594C4666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dohvat podataka iz baze podataka (te predstavlja controller dio obrasca MVC). Te</w:t>
      </w:r>
    </w:p>
    <w:p w14:paraId="5E359B15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pomoćne datoteke 'ArtiklPodaci.java', 'KorisnikPodaci.java' i 'IzvjescePodaci.java'</w:t>
      </w:r>
    </w:p>
    <w:p w14:paraId="498B6146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izravno komuniciraju i dohvaćaju podatke iz baze podataka, prije svega iz tablica baze</w:t>
      </w:r>
    </w:p>
    <w:p w14:paraId="21D35662" w14:textId="031FA2CF" w:rsidR="00DB30FD" w:rsidRDefault="006F3133" w:rsidP="006F3133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 w:rsidRPr="006F3133">
        <w:rPr>
          <w:rFonts w:cs="Arial"/>
          <w:sz w:val="24"/>
          <w:szCs w:val="24"/>
          <w:highlight w:val="cyan"/>
        </w:rPr>
        <w:t>podataka 'artikl', 'korisnik' i 'račun' (što predstavlja model dio obrasca MVC).</w:t>
      </w:r>
      <w:r w:rsidRPr="006F3133">
        <w:rPr>
          <w:rFonts w:cs="Arial"/>
          <w:sz w:val="24"/>
          <w:szCs w:val="24"/>
        </w:rPr>
        <w:cr/>
      </w:r>
      <w:r w:rsidR="00DB30FD">
        <w:rPr>
          <w:rFonts w:cs="Arial"/>
        </w:rPr>
        <w:br w:type="page"/>
      </w:r>
    </w:p>
    <w:p w14:paraId="36BA27BB" w14:textId="3465ED66" w:rsidR="006F3133" w:rsidRPr="006F3133" w:rsidRDefault="006F3133" w:rsidP="006F3133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8" w:name="_Toc163846282"/>
      <w:r>
        <w:rPr>
          <w:rFonts w:ascii="Arial" w:hAnsi="Arial" w:cs="Arial"/>
        </w:rPr>
        <w:lastRenderedPageBreak/>
        <w:t>Dijagram razmještaja</w:t>
      </w:r>
      <w:bookmarkEnd w:id="48"/>
    </w:p>
    <w:p w14:paraId="298BB217" w14:textId="77777777" w:rsidR="006F3133" w:rsidRDefault="006F3133" w:rsidP="006F3133">
      <w:pPr>
        <w:spacing w:after="0" w:line="240" w:lineRule="auto"/>
        <w:jc w:val="both"/>
        <w:rPr>
          <w:rFonts w:cs="Arial"/>
          <w:sz w:val="24"/>
          <w:szCs w:val="24"/>
        </w:rPr>
      </w:pPr>
    </w:p>
    <w:p w14:paraId="11FF8F28" w14:textId="01949A18" w:rsidR="001F01A6" w:rsidRDefault="00A90D79" w:rsidP="001F01A6">
      <w:pPr>
        <w:keepNext/>
        <w:spacing w:after="0" w:line="240" w:lineRule="auto"/>
        <w:jc w:val="both"/>
      </w:pPr>
      <w:r w:rsidRPr="00A90D79">
        <w:drawing>
          <wp:inline distT="0" distB="0" distL="0" distR="0" wp14:anchorId="3CE82A1D" wp14:editId="51E905E6">
            <wp:extent cx="5760720" cy="2313305"/>
            <wp:effectExtent l="0" t="0" r="0" b="0"/>
            <wp:docPr id="173954499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44990" name="Picture 1" descr="A computer screen 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AFAD" w14:textId="33E10FA4" w:rsidR="001F01A6" w:rsidRDefault="001F01A6" w:rsidP="001F01A6">
      <w:pPr>
        <w:pStyle w:val="Caption"/>
        <w:jc w:val="both"/>
        <w:rPr>
          <w:rFonts w:cs="Arial"/>
          <w:sz w:val="24"/>
          <w:szCs w:val="24"/>
        </w:rPr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>. Dijagram razmještaja cijelog sustava</w:t>
      </w:r>
    </w:p>
    <w:p w14:paraId="60593178" w14:textId="156B4931" w:rsidR="006F3133" w:rsidRPr="00A90D79" w:rsidRDefault="006F3133" w:rsidP="006F3133">
      <w:pPr>
        <w:spacing w:after="0" w:line="240" w:lineRule="auto"/>
        <w:jc w:val="both"/>
        <w:rPr>
          <w:rFonts w:cs="Arial"/>
          <w:sz w:val="24"/>
          <w:szCs w:val="24"/>
        </w:rPr>
      </w:pPr>
      <w:r w:rsidRPr="006F3133">
        <w:rPr>
          <w:rFonts w:cs="Arial"/>
          <w:sz w:val="24"/>
          <w:szCs w:val="24"/>
        </w:rPr>
        <w:t xml:space="preserve">Slika </w:t>
      </w:r>
      <w:r w:rsidR="001F01A6">
        <w:rPr>
          <w:rFonts w:cs="Arial"/>
          <w:sz w:val="24"/>
          <w:szCs w:val="24"/>
        </w:rPr>
        <w:t>19</w:t>
      </w:r>
      <w:r w:rsidRPr="006F3133">
        <w:rPr>
          <w:rFonts w:cs="Arial"/>
          <w:sz w:val="24"/>
          <w:szCs w:val="24"/>
        </w:rPr>
        <w:t xml:space="preserve"> prikazuje dijagram razmještaja sustava pretrage recepata</w:t>
      </w:r>
      <w:r w:rsidR="001F01A6">
        <w:rPr>
          <w:rFonts w:cs="Arial"/>
          <w:sz w:val="24"/>
          <w:szCs w:val="24"/>
        </w:rPr>
        <w:t>. Prikazuje klijentsku i serversku stranu te komunikaciju između njih.</w:t>
      </w:r>
      <w:r>
        <w:rPr>
          <w:rFonts w:cs="Arial"/>
        </w:rPr>
        <w:br w:type="page"/>
      </w:r>
    </w:p>
    <w:p w14:paraId="0E39CBEA" w14:textId="5FD67092" w:rsidR="00DB30FD" w:rsidRPr="006F3133" w:rsidRDefault="006F3133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9" w:name="_Toc163846283"/>
      <w:r>
        <w:rPr>
          <w:rFonts w:ascii="Arial" w:hAnsi="Arial" w:cs="Arial"/>
        </w:rPr>
        <w:lastRenderedPageBreak/>
        <w:t>Zaključak</w:t>
      </w:r>
      <w:bookmarkEnd w:id="49"/>
    </w:p>
    <w:p w14:paraId="39E7F103" w14:textId="77777777" w:rsidR="00081E22" w:rsidRPr="00081E22" w:rsidRDefault="00081E22" w:rsidP="001F4C0E">
      <w:pPr>
        <w:spacing w:after="160" w:line="300" w:lineRule="auto"/>
        <w:jc w:val="both"/>
        <w:rPr>
          <w:rFonts w:cs="Arial"/>
          <w:sz w:val="32"/>
          <w:szCs w:val="32"/>
        </w:rPr>
      </w:pPr>
    </w:p>
    <w:sectPr w:rsidR="00081E22" w:rsidRPr="00081E22" w:rsidSect="00B00AB9">
      <w:headerReference w:type="default" r:id="rId34"/>
      <w:footerReference w:type="default" r:id="rId35"/>
      <w:headerReference w:type="first" r:id="rId36"/>
      <w:pgSz w:w="11906" w:h="16838"/>
      <w:pgMar w:top="1417" w:right="1417" w:bottom="1417" w:left="1417" w:header="708" w:footer="850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0" w:author="Danko Ivošević (divosevic)" w:date="2024-03-28T16:01:00Z" w:initials="DI(">
    <w:p w14:paraId="71E878C5" w14:textId="63B2D59C" w:rsidR="00D22928" w:rsidRDefault="00D22928">
      <w:pPr>
        <w:pStyle w:val="CommentText"/>
      </w:pPr>
      <w:r>
        <w:rPr>
          <w:rStyle w:val="CommentReference"/>
        </w:rPr>
        <w:annotationRef/>
      </w:r>
      <w:r>
        <w:t>Notacija povratnih poruka?</w:t>
      </w:r>
    </w:p>
  </w:comment>
  <w:comment w:id="32" w:author="Danko Ivošević (divosevic)" w:date="2024-04-10T11:19:00Z" w:initials="DI(">
    <w:p w14:paraId="27418126" w14:textId="316E6554" w:rsidR="00826A47" w:rsidRDefault="00826A47">
      <w:pPr>
        <w:pStyle w:val="CommentText"/>
      </w:pPr>
      <w:r>
        <w:rPr>
          <w:rStyle w:val="CommentReference"/>
        </w:rPr>
        <w:annotationRef/>
      </w:r>
      <w:r>
        <w:t>Notacija uvjeta grananja?</w:t>
      </w:r>
    </w:p>
  </w:comment>
  <w:comment w:id="35" w:author="Danko Ivošević (divosevic)" w:date="2024-03-28T16:02:00Z" w:initials="DI(">
    <w:p w14:paraId="5EB9BEF3" w14:textId="4AB26A23" w:rsidR="00D22928" w:rsidRDefault="00D22928">
      <w:pPr>
        <w:pStyle w:val="CommentText"/>
      </w:pPr>
      <w:r>
        <w:rPr>
          <w:rStyle w:val="CommentReference"/>
        </w:rPr>
        <w:annotationRef/>
      </w:r>
      <w:r>
        <w:t>Notacija uvjeta grananja? Vrijedi i za ostale dijagrame aktivnosti.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1E878C5" w15:done="0"/>
  <w15:commentEx w15:paraId="27418126" w15:done="0"/>
  <w15:commentEx w15:paraId="5EB9BEF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9B012F2" w16cex:dateUtc="2024-03-28T15:01:00Z"/>
  <w16cex:commentExtensible w16cex:durableId="29C0F43A" w16cex:dateUtc="2024-04-10T09:19:00Z"/>
  <w16cex:commentExtensible w16cex:durableId="29B01331" w16cex:dateUtc="2024-03-28T15:0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1E878C5" w16cid:durableId="29B012F2"/>
  <w16cid:commentId w16cid:paraId="27418126" w16cid:durableId="29C0F43A"/>
  <w16cid:commentId w16cid:paraId="5EB9BEF3" w16cid:durableId="29B0133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2E47A5" w14:textId="77777777" w:rsidR="00B00AB9" w:rsidRDefault="00B00AB9" w:rsidP="00E9762A">
      <w:pPr>
        <w:spacing w:after="0" w:line="240" w:lineRule="auto"/>
      </w:pPr>
      <w:r>
        <w:separator/>
      </w:r>
    </w:p>
  </w:endnote>
  <w:endnote w:type="continuationSeparator" w:id="0">
    <w:p w14:paraId="5AB135D1" w14:textId="77777777" w:rsidR="00B00AB9" w:rsidRDefault="00B00AB9" w:rsidP="00E976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51" w:type="dxa"/>
      <w:tblLook w:val="04A0" w:firstRow="1" w:lastRow="0" w:firstColumn="1" w:lastColumn="0" w:noHBand="0" w:noVBand="1"/>
    </w:tblPr>
    <w:tblGrid>
      <w:gridCol w:w="3117"/>
      <w:gridCol w:w="3117"/>
      <w:gridCol w:w="3117"/>
    </w:tblGrid>
    <w:tr w:rsidR="0072389D" w14:paraId="29107B39" w14:textId="77777777" w:rsidTr="005F631A">
      <w:trPr>
        <w:trHeight w:val="269"/>
      </w:trPr>
      <w:tc>
        <w:tcPr>
          <w:tcW w:w="3117" w:type="dxa"/>
        </w:tcPr>
        <w:p w14:paraId="7455C476" w14:textId="0F8089D3" w:rsidR="0072389D" w:rsidRPr="005B0AFE" w:rsidRDefault="00344D25" w:rsidP="00FA1969">
          <w:r>
            <w:rPr>
              <w:noProof/>
              <w:lang w:eastAsia="hr-HR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26A4EB9F" wp14:editId="1FEFFC1E">
                    <wp:simplePos x="0" y="0"/>
                    <wp:positionH relativeFrom="column">
                      <wp:posOffset>-163195</wp:posOffset>
                    </wp:positionH>
                    <wp:positionV relativeFrom="paragraph">
                      <wp:posOffset>6350</wp:posOffset>
                    </wp:positionV>
                    <wp:extent cx="6197600" cy="0"/>
                    <wp:effectExtent l="12700" t="5080" r="9525" b="13970"/>
                    <wp:wrapNone/>
                    <wp:docPr id="3" name="AutoShape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1976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sm" len="lg"/>
                              <a:tailEnd type="non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w16du="http://schemas.microsoft.com/office/word/2023/wordml/word16du">
                <w:pict>
                  <v:shapetype w14:anchorId="52858909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8" o:spid="_x0000_s1026" type="#_x0000_t32" style="position:absolute;margin-left:-12.85pt;margin-top:.5pt;width:488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">
                    <v:stroke startarrowwidth="narrow" startarrowlength="long" endarrowwidth="narrow" endarrowlength="long"/>
                  </v:shape>
                </w:pict>
              </mc:Fallback>
            </mc:AlternateContent>
          </w:r>
          <w:r w:rsidR="00182C14">
            <w:fldChar w:fldCharType="begin"/>
          </w:r>
          <w:r w:rsidR="00182C14">
            <w:instrText xml:space="preserve"> TIME \@ "d.M.yyyy." </w:instrText>
          </w:r>
          <w:r w:rsidR="00182C14">
            <w:fldChar w:fldCharType="separate"/>
          </w:r>
          <w:r w:rsidR="001F01A6">
            <w:rPr>
              <w:noProof/>
            </w:rPr>
            <w:t>20.4.2024.</w:t>
          </w:r>
          <w:r w:rsidR="00182C14">
            <w:fldChar w:fldCharType="end"/>
          </w:r>
        </w:p>
      </w:tc>
      <w:tc>
        <w:tcPr>
          <w:tcW w:w="3117" w:type="dxa"/>
        </w:tcPr>
        <w:p w14:paraId="195EE386" w14:textId="5236B919" w:rsidR="0072389D" w:rsidRPr="00116CF3" w:rsidRDefault="00AF1CCE" w:rsidP="00810566">
          <w:pPr>
            <w:jc w:val="center"/>
            <w:rPr>
              <w:rFonts w:cs="Arial"/>
              <w:noProof/>
            </w:rPr>
          </w:pPr>
          <w:r w:rsidRPr="00116CF3">
            <w:rPr>
              <w:rFonts w:cs="Arial"/>
              <w:noProof/>
              <w:sz w:val="18"/>
              <w:szCs w:val="18"/>
            </w:rPr>
            <w:t>PIOS-OORP G3T3/</w:t>
          </w:r>
          <w:r w:rsidR="001E5953" w:rsidRPr="00116CF3">
            <w:rPr>
              <w:rFonts w:cs="Arial"/>
              <w:noProof/>
              <w:sz w:val="18"/>
              <w:szCs w:val="18"/>
            </w:rPr>
            <w:fldChar w:fldCharType="begin"/>
          </w:r>
          <w:r w:rsidR="001E5953" w:rsidRPr="00116CF3">
            <w:rPr>
              <w:rFonts w:cs="Arial"/>
              <w:noProof/>
              <w:sz w:val="18"/>
              <w:szCs w:val="18"/>
            </w:rPr>
            <w:instrText xml:space="preserve"> FILENAME   \* MERGEFORMAT </w:instrText>
          </w:r>
          <w:r w:rsidR="001E5953" w:rsidRPr="00116CF3">
            <w:rPr>
              <w:rFonts w:cs="Arial"/>
              <w:noProof/>
              <w:sz w:val="18"/>
              <w:szCs w:val="18"/>
            </w:rPr>
            <w:fldChar w:fldCharType="separate"/>
          </w:r>
          <w:r w:rsidR="001B61C4" w:rsidRPr="00116CF3">
            <w:rPr>
              <w:rFonts w:cs="Arial"/>
              <w:noProof/>
              <w:sz w:val="18"/>
              <w:szCs w:val="18"/>
            </w:rPr>
            <w:t>TIM</w:t>
          </w:r>
          <w:r w:rsidR="00462C5B" w:rsidRPr="00116CF3">
            <w:rPr>
              <w:rFonts w:cs="Arial"/>
              <w:noProof/>
              <w:sz w:val="18"/>
              <w:szCs w:val="18"/>
            </w:rPr>
            <w:t>12</w:t>
          </w:r>
          <w:r w:rsidR="001B61C4" w:rsidRPr="00116CF3">
            <w:rPr>
              <w:rFonts w:cs="Arial"/>
              <w:noProof/>
              <w:sz w:val="18"/>
              <w:szCs w:val="18"/>
            </w:rPr>
            <w:t xml:space="preserve"> </w:t>
          </w:r>
          <w:r w:rsidRPr="00116CF3">
            <w:rPr>
              <w:rFonts w:cs="Arial"/>
              <w:noProof/>
              <w:sz w:val="18"/>
              <w:szCs w:val="18"/>
            </w:rPr>
            <w:t xml:space="preserve">-DD.01 - (UML) </w:t>
          </w:r>
          <w:r w:rsidR="001B61C4" w:rsidRPr="00116CF3">
            <w:rPr>
              <w:rFonts w:cs="Arial"/>
              <w:noProof/>
              <w:sz w:val="18"/>
              <w:szCs w:val="18"/>
            </w:rPr>
            <w:t xml:space="preserve">Dokument </w:t>
          </w:r>
          <w:r w:rsidR="001E5953" w:rsidRPr="00116CF3">
            <w:rPr>
              <w:rFonts w:cs="Arial"/>
              <w:noProof/>
              <w:sz w:val="18"/>
              <w:szCs w:val="18"/>
            </w:rPr>
            <w:fldChar w:fldCharType="end"/>
          </w:r>
          <w:r w:rsidRPr="00116CF3">
            <w:rPr>
              <w:rFonts w:cs="Arial"/>
              <w:noProof/>
              <w:sz w:val="18"/>
              <w:szCs w:val="18"/>
            </w:rPr>
            <w:t>zahtjeva</w:t>
          </w:r>
        </w:p>
      </w:tc>
      <w:tc>
        <w:tcPr>
          <w:tcW w:w="3117" w:type="dxa"/>
        </w:tcPr>
        <w:p w14:paraId="684B3A82" w14:textId="77777777" w:rsidR="0072389D" w:rsidRDefault="00CD6461" w:rsidP="00FA1969">
          <w:pPr>
            <w:jc w:val="right"/>
          </w:pPr>
          <w:r>
            <w:fldChar w:fldCharType="begin"/>
          </w:r>
          <w:r>
            <w:instrText xml:space="preserve"> PAGE  \* Arabic  \* MERGEFORMAT </w:instrText>
          </w:r>
          <w:r>
            <w:fldChar w:fldCharType="separate"/>
          </w:r>
          <w:r w:rsidR="00407EC9">
            <w:rPr>
              <w:noProof/>
            </w:rPr>
            <w:t>2</w:t>
          </w:r>
          <w:r>
            <w:fldChar w:fldCharType="end"/>
          </w:r>
        </w:p>
      </w:tc>
    </w:tr>
  </w:tbl>
  <w:p w14:paraId="7854060E" w14:textId="77777777" w:rsidR="0072389D" w:rsidRDefault="0072389D" w:rsidP="00CD646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C4DD4B" w14:textId="77777777" w:rsidR="00B00AB9" w:rsidRDefault="00B00AB9" w:rsidP="00E9762A">
      <w:pPr>
        <w:spacing w:after="0" w:line="240" w:lineRule="auto"/>
      </w:pPr>
      <w:r>
        <w:separator/>
      </w:r>
    </w:p>
  </w:footnote>
  <w:footnote w:type="continuationSeparator" w:id="0">
    <w:p w14:paraId="1897D163" w14:textId="77777777" w:rsidR="00B00AB9" w:rsidRDefault="00B00AB9" w:rsidP="00E976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ook w:val="04A0" w:firstRow="1" w:lastRow="0" w:firstColumn="1" w:lastColumn="0" w:noHBand="0" w:noVBand="1"/>
    </w:tblPr>
    <w:tblGrid>
      <w:gridCol w:w="4671"/>
      <w:gridCol w:w="4401"/>
    </w:tblGrid>
    <w:tr w:rsidR="00F14554" w14:paraId="49D0B88A" w14:textId="77777777" w:rsidTr="00872BAF">
      <w:trPr>
        <w:trHeight w:val="276"/>
      </w:trPr>
      <w:tc>
        <w:tcPr>
          <w:tcW w:w="4779" w:type="dxa"/>
          <w:vAlign w:val="center"/>
        </w:tcPr>
        <w:p w14:paraId="3825F867" w14:textId="37330A17" w:rsidR="00F14554" w:rsidRDefault="00344D25" w:rsidP="00642D70">
          <w:r>
            <w:rPr>
              <w:noProof/>
              <w:lang w:eastAsia="hr-HR"/>
            </w:rPr>
            <w:drawing>
              <wp:anchor distT="0" distB="0" distL="114300" distR="114300" simplePos="0" relativeHeight="251657216" behindDoc="1" locked="0" layoutInCell="1" allowOverlap="1" wp14:anchorId="756672DB" wp14:editId="765143DA">
                <wp:simplePos x="0" y="0"/>
                <wp:positionH relativeFrom="column">
                  <wp:posOffset>-44450</wp:posOffset>
                </wp:positionH>
                <wp:positionV relativeFrom="paragraph">
                  <wp:posOffset>-28575</wp:posOffset>
                </wp:positionV>
                <wp:extent cx="5975350" cy="260985"/>
                <wp:effectExtent l="0" t="0" r="6350" b="5715"/>
                <wp:wrapNone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75350" cy="260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642D70">
            <w:t xml:space="preserve">TVZ </w:t>
          </w:r>
          <w:r w:rsidR="008E40A8">
            <w:t>Objektno orijentirani razvoj programa</w:t>
          </w:r>
          <w:r w:rsidR="00642D70">
            <w:t xml:space="preserve"> </w:t>
          </w:r>
        </w:p>
      </w:tc>
      <w:tc>
        <w:tcPr>
          <w:tcW w:w="4501" w:type="dxa"/>
          <w:vAlign w:val="center"/>
        </w:tcPr>
        <w:p w14:paraId="23B74B4E" w14:textId="19C0C205" w:rsidR="00F14554" w:rsidRPr="00A82907" w:rsidRDefault="008E40A8" w:rsidP="00A82907">
          <w:pPr>
            <w:jc w:val="right"/>
          </w:pPr>
          <w:r>
            <w:t>Dokument zahtjeva</w:t>
          </w:r>
        </w:p>
      </w:tc>
    </w:tr>
  </w:tbl>
  <w:p w14:paraId="674471BA" w14:textId="77777777" w:rsidR="00F14554" w:rsidRDefault="000974A0" w:rsidP="000974A0">
    <w:pPr>
      <w:pStyle w:val="Header"/>
      <w:tabs>
        <w:tab w:val="clear" w:pos="4536"/>
        <w:tab w:val="clear" w:pos="9072"/>
        <w:tab w:val="left" w:pos="7500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37CDA1" w14:textId="77777777" w:rsidR="00344D25" w:rsidRPr="008F2EF3" w:rsidRDefault="00805655" w:rsidP="00805655">
    <w:pPr>
      <w:pStyle w:val="Header"/>
      <w:jc w:val="center"/>
    </w:pPr>
    <w:r>
      <w:rPr>
        <w:noProof/>
        <w:lang w:eastAsia="hr-HR"/>
      </w:rPr>
      <w:drawing>
        <wp:inline distT="0" distB="0" distL="0" distR="0" wp14:anchorId="54A7DE11" wp14:editId="46FF23D8">
          <wp:extent cx="4515480" cy="781159"/>
          <wp:effectExtent l="0" t="0" r="0" b="0"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logoTVZ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515480" cy="78115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44050"/>
    <w:multiLevelType w:val="hybridMultilevel"/>
    <w:tmpl w:val="1354F78A"/>
    <w:lvl w:ilvl="0" w:tplc="30B2A136">
      <w:numFmt w:val="bullet"/>
      <w:lvlText w:val=""/>
      <w:lvlJc w:val="left"/>
      <w:pPr>
        <w:ind w:left="720" w:hanging="360"/>
      </w:pPr>
      <w:rPr>
        <w:rFonts w:ascii="Wingdings" w:eastAsia="Calibri" w:hAnsi="Wingdings" w:cs="Aria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EC4A34"/>
    <w:multiLevelType w:val="hybridMultilevel"/>
    <w:tmpl w:val="F3D8348C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3295201"/>
    <w:multiLevelType w:val="hybridMultilevel"/>
    <w:tmpl w:val="8D043358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C024E3"/>
    <w:multiLevelType w:val="hybridMultilevel"/>
    <w:tmpl w:val="875433D6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4" w15:restartNumberingAfterBreak="0">
    <w:nsid w:val="22B77791"/>
    <w:multiLevelType w:val="hybridMultilevel"/>
    <w:tmpl w:val="A03EDAFE"/>
    <w:lvl w:ilvl="0" w:tplc="041A000F">
      <w:start w:val="1"/>
      <w:numFmt w:val="decimal"/>
      <w:lvlText w:val="%1."/>
      <w:lvlJc w:val="left"/>
      <w:pPr>
        <w:ind w:left="360" w:hanging="360"/>
      </w:pPr>
    </w:lvl>
    <w:lvl w:ilvl="1" w:tplc="041A0019">
      <w:start w:val="1"/>
      <w:numFmt w:val="lowerLetter"/>
      <w:lvlText w:val="%2."/>
      <w:lvlJc w:val="left"/>
      <w:pPr>
        <w:ind w:left="1080" w:hanging="360"/>
      </w:pPr>
    </w:lvl>
    <w:lvl w:ilvl="2" w:tplc="041A001B" w:tentative="1">
      <w:start w:val="1"/>
      <w:numFmt w:val="lowerRoman"/>
      <w:lvlText w:val="%3."/>
      <w:lvlJc w:val="right"/>
      <w:pPr>
        <w:ind w:left="1800" w:hanging="180"/>
      </w:pPr>
    </w:lvl>
    <w:lvl w:ilvl="3" w:tplc="041A000F" w:tentative="1">
      <w:start w:val="1"/>
      <w:numFmt w:val="decimal"/>
      <w:lvlText w:val="%4."/>
      <w:lvlJc w:val="left"/>
      <w:pPr>
        <w:ind w:left="2520" w:hanging="360"/>
      </w:pPr>
    </w:lvl>
    <w:lvl w:ilvl="4" w:tplc="041A0019" w:tentative="1">
      <w:start w:val="1"/>
      <w:numFmt w:val="lowerLetter"/>
      <w:lvlText w:val="%5."/>
      <w:lvlJc w:val="left"/>
      <w:pPr>
        <w:ind w:left="3240" w:hanging="360"/>
      </w:pPr>
    </w:lvl>
    <w:lvl w:ilvl="5" w:tplc="041A001B" w:tentative="1">
      <w:start w:val="1"/>
      <w:numFmt w:val="lowerRoman"/>
      <w:lvlText w:val="%6."/>
      <w:lvlJc w:val="right"/>
      <w:pPr>
        <w:ind w:left="3960" w:hanging="180"/>
      </w:pPr>
    </w:lvl>
    <w:lvl w:ilvl="6" w:tplc="041A000F" w:tentative="1">
      <w:start w:val="1"/>
      <w:numFmt w:val="decimal"/>
      <w:lvlText w:val="%7."/>
      <w:lvlJc w:val="left"/>
      <w:pPr>
        <w:ind w:left="4680" w:hanging="360"/>
      </w:pPr>
    </w:lvl>
    <w:lvl w:ilvl="7" w:tplc="041A0019" w:tentative="1">
      <w:start w:val="1"/>
      <w:numFmt w:val="lowerLetter"/>
      <w:lvlText w:val="%8."/>
      <w:lvlJc w:val="left"/>
      <w:pPr>
        <w:ind w:left="5400" w:hanging="360"/>
      </w:pPr>
    </w:lvl>
    <w:lvl w:ilvl="8" w:tplc="0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3E63D23"/>
    <w:multiLevelType w:val="hybridMultilevel"/>
    <w:tmpl w:val="550041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4C0D5F"/>
    <w:multiLevelType w:val="hybridMultilevel"/>
    <w:tmpl w:val="FF925110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AB2707E"/>
    <w:multiLevelType w:val="hybridMultilevel"/>
    <w:tmpl w:val="A718D72C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F781F06"/>
    <w:multiLevelType w:val="hybridMultilevel"/>
    <w:tmpl w:val="737CE1C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90553B"/>
    <w:multiLevelType w:val="hybridMultilevel"/>
    <w:tmpl w:val="E884C1D8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0" w15:restartNumberingAfterBreak="0">
    <w:nsid w:val="517D6417"/>
    <w:multiLevelType w:val="multilevel"/>
    <w:tmpl w:val="24A407C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 w15:restartNumberingAfterBreak="0">
    <w:nsid w:val="54AE5AE2"/>
    <w:multiLevelType w:val="hybridMultilevel"/>
    <w:tmpl w:val="C2F4C0B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C35951"/>
    <w:multiLevelType w:val="hybridMultilevel"/>
    <w:tmpl w:val="785CF76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4C78C5"/>
    <w:multiLevelType w:val="hybridMultilevel"/>
    <w:tmpl w:val="33BAC4EC"/>
    <w:lvl w:ilvl="0" w:tplc="C40EE5D0">
      <w:numFmt w:val="bullet"/>
      <w:lvlText w:val="•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2D56DD"/>
    <w:multiLevelType w:val="hybridMultilevel"/>
    <w:tmpl w:val="6D46B2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AC6F47"/>
    <w:multiLevelType w:val="multilevel"/>
    <w:tmpl w:val="ABEE455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67417E98"/>
    <w:multiLevelType w:val="hybridMultilevel"/>
    <w:tmpl w:val="BD84E3D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620C4D"/>
    <w:multiLevelType w:val="hybridMultilevel"/>
    <w:tmpl w:val="D8445160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044418"/>
    <w:multiLevelType w:val="hybridMultilevel"/>
    <w:tmpl w:val="0AE416DC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55846524">
    <w:abstractNumId w:val="15"/>
  </w:num>
  <w:num w:numId="2" w16cid:durableId="832338727">
    <w:abstractNumId w:val="6"/>
  </w:num>
  <w:num w:numId="3" w16cid:durableId="110321572">
    <w:abstractNumId w:val="3"/>
  </w:num>
  <w:num w:numId="4" w16cid:durableId="740762261">
    <w:abstractNumId w:val="7"/>
  </w:num>
  <w:num w:numId="5" w16cid:durableId="1608581137">
    <w:abstractNumId w:val="18"/>
  </w:num>
  <w:num w:numId="6" w16cid:durableId="1911109582">
    <w:abstractNumId w:val="1"/>
  </w:num>
  <w:num w:numId="7" w16cid:durableId="1515724311">
    <w:abstractNumId w:val="4"/>
  </w:num>
  <w:num w:numId="8" w16cid:durableId="915087630">
    <w:abstractNumId w:val="11"/>
  </w:num>
  <w:num w:numId="9" w16cid:durableId="176857483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178544153">
    <w:abstractNumId w:val="9"/>
  </w:num>
  <w:num w:numId="11" w16cid:durableId="232089459">
    <w:abstractNumId w:val="2"/>
  </w:num>
  <w:num w:numId="12" w16cid:durableId="327172794">
    <w:abstractNumId w:val="0"/>
  </w:num>
  <w:num w:numId="13" w16cid:durableId="360211500">
    <w:abstractNumId w:val="5"/>
  </w:num>
  <w:num w:numId="14" w16cid:durableId="1876385352">
    <w:abstractNumId w:val="8"/>
  </w:num>
  <w:num w:numId="15" w16cid:durableId="860583227">
    <w:abstractNumId w:val="17"/>
  </w:num>
  <w:num w:numId="16" w16cid:durableId="290550045">
    <w:abstractNumId w:val="16"/>
  </w:num>
  <w:num w:numId="17" w16cid:durableId="458454847">
    <w:abstractNumId w:val="12"/>
  </w:num>
  <w:num w:numId="18" w16cid:durableId="6442428">
    <w:abstractNumId w:val="14"/>
  </w:num>
  <w:num w:numId="19" w16cid:durableId="1361392613">
    <w:abstractNumId w:val="13"/>
  </w:num>
  <w:numIdMacAtCleanup w:val="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anko Ivošević (divosevic)">
    <w15:presenceInfo w15:providerId="None" w15:userId="Danko Ivošević (divosevic)"/>
  </w15:person>
  <w15:person w15:author="Nikola Platnjak (nplatnjak)">
    <w15:presenceInfo w15:providerId="AD" w15:userId="S::nplatnjak@tvz.hr::b819de99-28df-44da-9013-e057a69563a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attachedTemplate r:id="rId1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Y0M7EwNzM2MzS2MLVQ0lEKTi0uzszPAykwqgUAIIVZYCwAAAA="/>
  </w:docVars>
  <w:rsids>
    <w:rsidRoot w:val="00344D25"/>
    <w:rsid w:val="000037D0"/>
    <w:rsid w:val="000128B0"/>
    <w:rsid w:val="000130C3"/>
    <w:rsid w:val="000131F8"/>
    <w:rsid w:val="000157AD"/>
    <w:rsid w:val="00017381"/>
    <w:rsid w:val="00017648"/>
    <w:rsid w:val="00020222"/>
    <w:rsid w:val="000230A2"/>
    <w:rsid w:val="00023A9C"/>
    <w:rsid w:val="00024817"/>
    <w:rsid w:val="00033A17"/>
    <w:rsid w:val="00034D79"/>
    <w:rsid w:val="00036F7E"/>
    <w:rsid w:val="000376E8"/>
    <w:rsid w:val="000379F1"/>
    <w:rsid w:val="0004591E"/>
    <w:rsid w:val="000505D7"/>
    <w:rsid w:val="00053514"/>
    <w:rsid w:val="000537CD"/>
    <w:rsid w:val="00057A56"/>
    <w:rsid w:val="00060172"/>
    <w:rsid w:val="00067129"/>
    <w:rsid w:val="000713DC"/>
    <w:rsid w:val="0008170C"/>
    <w:rsid w:val="00081E22"/>
    <w:rsid w:val="000827D2"/>
    <w:rsid w:val="000833BA"/>
    <w:rsid w:val="00086195"/>
    <w:rsid w:val="00086969"/>
    <w:rsid w:val="00090A5D"/>
    <w:rsid w:val="00092DC6"/>
    <w:rsid w:val="00093774"/>
    <w:rsid w:val="00094DEB"/>
    <w:rsid w:val="00095FA1"/>
    <w:rsid w:val="000974A0"/>
    <w:rsid w:val="000B0514"/>
    <w:rsid w:val="000B653E"/>
    <w:rsid w:val="000C3078"/>
    <w:rsid w:val="000C77F3"/>
    <w:rsid w:val="000D3F26"/>
    <w:rsid w:val="000E4C4C"/>
    <w:rsid w:val="000E5E31"/>
    <w:rsid w:val="000F0F1F"/>
    <w:rsid w:val="000F1341"/>
    <w:rsid w:val="000F724C"/>
    <w:rsid w:val="00100C03"/>
    <w:rsid w:val="00100F3B"/>
    <w:rsid w:val="001019F5"/>
    <w:rsid w:val="0011201E"/>
    <w:rsid w:val="001143B8"/>
    <w:rsid w:val="00116CF3"/>
    <w:rsid w:val="00117DEB"/>
    <w:rsid w:val="00123950"/>
    <w:rsid w:val="00125F32"/>
    <w:rsid w:val="00130BA4"/>
    <w:rsid w:val="00131E41"/>
    <w:rsid w:val="00132064"/>
    <w:rsid w:val="00135213"/>
    <w:rsid w:val="00135AF7"/>
    <w:rsid w:val="00136A99"/>
    <w:rsid w:val="00141875"/>
    <w:rsid w:val="00142232"/>
    <w:rsid w:val="00145283"/>
    <w:rsid w:val="00150302"/>
    <w:rsid w:val="001537BA"/>
    <w:rsid w:val="00155A04"/>
    <w:rsid w:val="00164432"/>
    <w:rsid w:val="001736F6"/>
    <w:rsid w:val="00177AA6"/>
    <w:rsid w:val="00177E2A"/>
    <w:rsid w:val="0018016C"/>
    <w:rsid w:val="0018137F"/>
    <w:rsid w:val="00182B43"/>
    <w:rsid w:val="00182C14"/>
    <w:rsid w:val="00183338"/>
    <w:rsid w:val="001852BD"/>
    <w:rsid w:val="0019431F"/>
    <w:rsid w:val="00194ADD"/>
    <w:rsid w:val="00195C1C"/>
    <w:rsid w:val="001A10B7"/>
    <w:rsid w:val="001A2B10"/>
    <w:rsid w:val="001A5CC8"/>
    <w:rsid w:val="001A7DA0"/>
    <w:rsid w:val="001B1525"/>
    <w:rsid w:val="001B2E4B"/>
    <w:rsid w:val="001B61C4"/>
    <w:rsid w:val="001B7514"/>
    <w:rsid w:val="001C1FEE"/>
    <w:rsid w:val="001D4320"/>
    <w:rsid w:val="001E5953"/>
    <w:rsid w:val="001E7672"/>
    <w:rsid w:val="001F00A5"/>
    <w:rsid w:val="001F01A6"/>
    <w:rsid w:val="001F20D7"/>
    <w:rsid w:val="001F23B3"/>
    <w:rsid w:val="001F3327"/>
    <w:rsid w:val="001F4C0E"/>
    <w:rsid w:val="00205DA9"/>
    <w:rsid w:val="00211383"/>
    <w:rsid w:val="00212719"/>
    <w:rsid w:val="00216807"/>
    <w:rsid w:val="00217BBD"/>
    <w:rsid w:val="0022368D"/>
    <w:rsid w:val="00227DC3"/>
    <w:rsid w:val="00232803"/>
    <w:rsid w:val="00246104"/>
    <w:rsid w:val="00256B6D"/>
    <w:rsid w:val="00266E1D"/>
    <w:rsid w:val="00267F4F"/>
    <w:rsid w:val="002730FE"/>
    <w:rsid w:val="00274D16"/>
    <w:rsid w:val="00282235"/>
    <w:rsid w:val="00282791"/>
    <w:rsid w:val="00287C94"/>
    <w:rsid w:val="00292FC8"/>
    <w:rsid w:val="0029425F"/>
    <w:rsid w:val="00295B4C"/>
    <w:rsid w:val="002A0511"/>
    <w:rsid w:val="002A0C02"/>
    <w:rsid w:val="002A3385"/>
    <w:rsid w:val="002B0370"/>
    <w:rsid w:val="002B5B78"/>
    <w:rsid w:val="002B727E"/>
    <w:rsid w:val="002C2566"/>
    <w:rsid w:val="002C295F"/>
    <w:rsid w:val="002C510D"/>
    <w:rsid w:val="002C5BAA"/>
    <w:rsid w:val="002C64B7"/>
    <w:rsid w:val="002C68C5"/>
    <w:rsid w:val="002D0A55"/>
    <w:rsid w:val="002D1572"/>
    <w:rsid w:val="002D289A"/>
    <w:rsid w:val="002D2EA0"/>
    <w:rsid w:val="002E0B05"/>
    <w:rsid w:val="002E6A65"/>
    <w:rsid w:val="002F15CB"/>
    <w:rsid w:val="002F2DE6"/>
    <w:rsid w:val="002F4920"/>
    <w:rsid w:val="002F5012"/>
    <w:rsid w:val="002F5927"/>
    <w:rsid w:val="002F6D7F"/>
    <w:rsid w:val="00301003"/>
    <w:rsid w:val="00302873"/>
    <w:rsid w:val="00303C9D"/>
    <w:rsid w:val="0030613F"/>
    <w:rsid w:val="00306342"/>
    <w:rsid w:val="00306F61"/>
    <w:rsid w:val="00310A00"/>
    <w:rsid w:val="00320459"/>
    <w:rsid w:val="003216C6"/>
    <w:rsid w:val="00327166"/>
    <w:rsid w:val="00332AF2"/>
    <w:rsid w:val="00334C94"/>
    <w:rsid w:val="00337FA2"/>
    <w:rsid w:val="003431E2"/>
    <w:rsid w:val="00344D25"/>
    <w:rsid w:val="00345D4B"/>
    <w:rsid w:val="0034722C"/>
    <w:rsid w:val="0035450D"/>
    <w:rsid w:val="00354E83"/>
    <w:rsid w:val="0036093B"/>
    <w:rsid w:val="00367CD8"/>
    <w:rsid w:val="00370088"/>
    <w:rsid w:val="00374539"/>
    <w:rsid w:val="003750D1"/>
    <w:rsid w:val="003823A4"/>
    <w:rsid w:val="00385AD1"/>
    <w:rsid w:val="00396A8F"/>
    <w:rsid w:val="003A0068"/>
    <w:rsid w:val="003A218B"/>
    <w:rsid w:val="003A28BC"/>
    <w:rsid w:val="003A325A"/>
    <w:rsid w:val="003A5AF7"/>
    <w:rsid w:val="003A5D42"/>
    <w:rsid w:val="003A5F23"/>
    <w:rsid w:val="003A69B7"/>
    <w:rsid w:val="003B0E62"/>
    <w:rsid w:val="003B2D85"/>
    <w:rsid w:val="003B3DBD"/>
    <w:rsid w:val="003B5BE8"/>
    <w:rsid w:val="003C1AF1"/>
    <w:rsid w:val="003C31E6"/>
    <w:rsid w:val="003C4077"/>
    <w:rsid w:val="003C6777"/>
    <w:rsid w:val="003D34FF"/>
    <w:rsid w:val="003D4A61"/>
    <w:rsid w:val="003D6B68"/>
    <w:rsid w:val="003E2E0F"/>
    <w:rsid w:val="003E6C38"/>
    <w:rsid w:val="003F2163"/>
    <w:rsid w:val="0040399F"/>
    <w:rsid w:val="004043B3"/>
    <w:rsid w:val="0040672C"/>
    <w:rsid w:val="00407EC9"/>
    <w:rsid w:val="00416C0D"/>
    <w:rsid w:val="00424636"/>
    <w:rsid w:val="0042572F"/>
    <w:rsid w:val="004274A2"/>
    <w:rsid w:val="00427BBD"/>
    <w:rsid w:val="00432B21"/>
    <w:rsid w:val="00434E9C"/>
    <w:rsid w:val="004379E9"/>
    <w:rsid w:val="00441D82"/>
    <w:rsid w:val="00445F48"/>
    <w:rsid w:val="00452765"/>
    <w:rsid w:val="00457D27"/>
    <w:rsid w:val="00462C5B"/>
    <w:rsid w:val="00472B11"/>
    <w:rsid w:val="004757E6"/>
    <w:rsid w:val="0047595C"/>
    <w:rsid w:val="00475FCF"/>
    <w:rsid w:val="00487D55"/>
    <w:rsid w:val="00490EE3"/>
    <w:rsid w:val="004A283B"/>
    <w:rsid w:val="004A3EAD"/>
    <w:rsid w:val="004B07C0"/>
    <w:rsid w:val="004B0B9B"/>
    <w:rsid w:val="004B5CB5"/>
    <w:rsid w:val="004B5E9F"/>
    <w:rsid w:val="004B5EE9"/>
    <w:rsid w:val="004C6A00"/>
    <w:rsid w:val="004E2492"/>
    <w:rsid w:val="004F1E11"/>
    <w:rsid w:val="004F2579"/>
    <w:rsid w:val="004F6C59"/>
    <w:rsid w:val="00504B97"/>
    <w:rsid w:val="005059C7"/>
    <w:rsid w:val="00505A39"/>
    <w:rsid w:val="0050639A"/>
    <w:rsid w:val="00514D0F"/>
    <w:rsid w:val="00515D94"/>
    <w:rsid w:val="00521AD3"/>
    <w:rsid w:val="00522FF4"/>
    <w:rsid w:val="0052331E"/>
    <w:rsid w:val="005378A9"/>
    <w:rsid w:val="00537F0A"/>
    <w:rsid w:val="00545704"/>
    <w:rsid w:val="00552A07"/>
    <w:rsid w:val="00553FEC"/>
    <w:rsid w:val="00554E8F"/>
    <w:rsid w:val="0055627D"/>
    <w:rsid w:val="00560BD8"/>
    <w:rsid w:val="005629FC"/>
    <w:rsid w:val="0056703F"/>
    <w:rsid w:val="00567422"/>
    <w:rsid w:val="00572B0B"/>
    <w:rsid w:val="00575309"/>
    <w:rsid w:val="00581F16"/>
    <w:rsid w:val="00586181"/>
    <w:rsid w:val="0059511A"/>
    <w:rsid w:val="005B0AFE"/>
    <w:rsid w:val="005B11EB"/>
    <w:rsid w:val="005B1267"/>
    <w:rsid w:val="005B4A13"/>
    <w:rsid w:val="005B6C8C"/>
    <w:rsid w:val="005B71E9"/>
    <w:rsid w:val="005C0240"/>
    <w:rsid w:val="005C29BF"/>
    <w:rsid w:val="005C3711"/>
    <w:rsid w:val="005C373B"/>
    <w:rsid w:val="005C763D"/>
    <w:rsid w:val="005D1020"/>
    <w:rsid w:val="005E1F74"/>
    <w:rsid w:val="005E3F45"/>
    <w:rsid w:val="005F04CA"/>
    <w:rsid w:val="005F2A82"/>
    <w:rsid w:val="005F631A"/>
    <w:rsid w:val="00602B0C"/>
    <w:rsid w:val="006054B6"/>
    <w:rsid w:val="00605F7E"/>
    <w:rsid w:val="00606259"/>
    <w:rsid w:val="00611F5E"/>
    <w:rsid w:val="00614A92"/>
    <w:rsid w:val="00622BA1"/>
    <w:rsid w:val="006246F9"/>
    <w:rsid w:val="006251E0"/>
    <w:rsid w:val="00626284"/>
    <w:rsid w:val="0063018F"/>
    <w:rsid w:val="006358C6"/>
    <w:rsid w:val="006370EB"/>
    <w:rsid w:val="00642D70"/>
    <w:rsid w:val="00644A84"/>
    <w:rsid w:val="00645D9F"/>
    <w:rsid w:val="006463A2"/>
    <w:rsid w:val="00647050"/>
    <w:rsid w:val="00650C2E"/>
    <w:rsid w:val="00660E71"/>
    <w:rsid w:val="006611D2"/>
    <w:rsid w:val="00665ED7"/>
    <w:rsid w:val="00666118"/>
    <w:rsid w:val="006751E1"/>
    <w:rsid w:val="00677F6A"/>
    <w:rsid w:val="006823D4"/>
    <w:rsid w:val="00686FBD"/>
    <w:rsid w:val="0068714B"/>
    <w:rsid w:val="00687945"/>
    <w:rsid w:val="00691EB3"/>
    <w:rsid w:val="00692178"/>
    <w:rsid w:val="0069438C"/>
    <w:rsid w:val="0069526D"/>
    <w:rsid w:val="006A0602"/>
    <w:rsid w:val="006A2B20"/>
    <w:rsid w:val="006A472F"/>
    <w:rsid w:val="006A753A"/>
    <w:rsid w:val="006A75D1"/>
    <w:rsid w:val="006B0388"/>
    <w:rsid w:val="006C206F"/>
    <w:rsid w:val="006C3BCF"/>
    <w:rsid w:val="006D0F84"/>
    <w:rsid w:val="006D3F33"/>
    <w:rsid w:val="006D4423"/>
    <w:rsid w:val="006E2C2B"/>
    <w:rsid w:val="006E5C96"/>
    <w:rsid w:val="006F3133"/>
    <w:rsid w:val="0070043A"/>
    <w:rsid w:val="0070619C"/>
    <w:rsid w:val="007118E9"/>
    <w:rsid w:val="007132C5"/>
    <w:rsid w:val="00717CAB"/>
    <w:rsid w:val="00722C65"/>
    <w:rsid w:val="0072389D"/>
    <w:rsid w:val="00732EAE"/>
    <w:rsid w:val="00733867"/>
    <w:rsid w:val="00742479"/>
    <w:rsid w:val="00742D54"/>
    <w:rsid w:val="007445CB"/>
    <w:rsid w:val="0074478A"/>
    <w:rsid w:val="00744F2B"/>
    <w:rsid w:val="00753595"/>
    <w:rsid w:val="00760BD3"/>
    <w:rsid w:val="00770A4B"/>
    <w:rsid w:val="00771FA5"/>
    <w:rsid w:val="007720B8"/>
    <w:rsid w:val="00772981"/>
    <w:rsid w:val="00773191"/>
    <w:rsid w:val="00777B5F"/>
    <w:rsid w:val="00790932"/>
    <w:rsid w:val="00790E2D"/>
    <w:rsid w:val="00791515"/>
    <w:rsid w:val="00791E3C"/>
    <w:rsid w:val="007A037E"/>
    <w:rsid w:val="007A065E"/>
    <w:rsid w:val="007A1486"/>
    <w:rsid w:val="007A735C"/>
    <w:rsid w:val="007C2806"/>
    <w:rsid w:val="007C3A1E"/>
    <w:rsid w:val="007C4239"/>
    <w:rsid w:val="007D08BC"/>
    <w:rsid w:val="007D13A8"/>
    <w:rsid w:val="007D33FE"/>
    <w:rsid w:val="007D439B"/>
    <w:rsid w:val="007D6211"/>
    <w:rsid w:val="007E0456"/>
    <w:rsid w:val="007E0C46"/>
    <w:rsid w:val="007F07FF"/>
    <w:rsid w:val="007F136B"/>
    <w:rsid w:val="007F15F4"/>
    <w:rsid w:val="007F3291"/>
    <w:rsid w:val="00800E37"/>
    <w:rsid w:val="00803B64"/>
    <w:rsid w:val="00805655"/>
    <w:rsid w:val="00806C88"/>
    <w:rsid w:val="0081030B"/>
    <w:rsid w:val="00810566"/>
    <w:rsid w:val="008106FF"/>
    <w:rsid w:val="00810E26"/>
    <w:rsid w:val="00816EA8"/>
    <w:rsid w:val="00825A72"/>
    <w:rsid w:val="00826A47"/>
    <w:rsid w:val="008356AF"/>
    <w:rsid w:val="00840F6D"/>
    <w:rsid w:val="00844ED0"/>
    <w:rsid w:val="00846C65"/>
    <w:rsid w:val="00847EA3"/>
    <w:rsid w:val="00850F96"/>
    <w:rsid w:val="008638C2"/>
    <w:rsid w:val="00866F70"/>
    <w:rsid w:val="00870C08"/>
    <w:rsid w:val="00872BAF"/>
    <w:rsid w:val="00873F54"/>
    <w:rsid w:val="00875142"/>
    <w:rsid w:val="008762A7"/>
    <w:rsid w:val="008762AE"/>
    <w:rsid w:val="00876A7A"/>
    <w:rsid w:val="0088199A"/>
    <w:rsid w:val="00881CE5"/>
    <w:rsid w:val="00882D4A"/>
    <w:rsid w:val="0088689B"/>
    <w:rsid w:val="00887E78"/>
    <w:rsid w:val="0089103B"/>
    <w:rsid w:val="00896E64"/>
    <w:rsid w:val="008A0C4F"/>
    <w:rsid w:val="008B0587"/>
    <w:rsid w:val="008B283A"/>
    <w:rsid w:val="008B6DA0"/>
    <w:rsid w:val="008C094C"/>
    <w:rsid w:val="008C57A9"/>
    <w:rsid w:val="008C736C"/>
    <w:rsid w:val="008C778E"/>
    <w:rsid w:val="008E1DF5"/>
    <w:rsid w:val="008E259E"/>
    <w:rsid w:val="008E40A8"/>
    <w:rsid w:val="008E4D9B"/>
    <w:rsid w:val="008E723E"/>
    <w:rsid w:val="008F2EF3"/>
    <w:rsid w:val="008F337F"/>
    <w:rsid w:val="008F4A05"/>
    <w:rsid w:val="008F6779"/>
    <w:rsid w:val="008F6D65"/>
    <w:rsid w:val="008F788B"/>
    <w:rsid w:val="00905C3E"/>
    <w:rsid w:val="009070F8"/>
    <w:rsid w:val="00910193"/>
    <w:rsid w:val="00911AB4"/>
    <w:rsid w:val="009149DA"/>
    <w:rsid w:val="0091628F"/>
    <w:rsid w:val="00917634"/>
    <w:rsid w:val="00924027"/>
    <w:rsid w:val="00930886"/>
    <w:rsid w:val="0093141E"/>
    <w:rsid w:val="00941D67"/>
    <w:rsid w:val="00944F54"/>
    <w:rsid w:val="00951635"/>
    <w:rsid w:val="00953464"/>
    <w:rsid w:val="009568FC"/>
    <w:rsid w:val="00961EBE"/>
    <w:rsid w:val="0096420B"/>
    <w:rsid w:val="00965D64"/>
    <w:rsid w:val="00970E28"/>
    <w:rsid w:val="00971B0B"/>
    <w:rsid w:val="00975A56"/>
    <w:rsid w:val="00975E91"/>
    <w:rsid w:val="00976516"/>
    <w:rsid w:val="00980591"/>
    <w:rsid w:val="00982DE5"/>
    <w:rsid w:val="00983DB7"/>
    <w:rsid w:val="009873D2"/>
    <w:rsid w:val="009901BA"/>
    <w:rsid w:val="00990941"/>
    <w:rsid w:val="00995E25"/>
    <w:rsid w:val="00996C9D"/>
    <w:rsid w:val="009A0F34"/>
    <w:rsid w:val="009A3AFE"/>
    <w:rsid w:val="009A50CC"/>
    <w:rsid w:val="009A5B4D"/>
    <w:rsid w:val="009A776F"/>
    <w:rsid w:val="009B2546"/>
    <w:rsid w:val="009C181B"/>
    <w:rsid w:val="009C2E8B"/>
    <w:rsid w:val="009C44B5"/>
    <w:rsid w:val="009D0352"/>
    <w:rsid w:val="009D0829"/>
    <w:rsid w:val="009D141F"/>
    <w:rsid w:val="009D5EB3"/>
    <w:rsid w:val="009E1C71"/>
    <w:rsid w:val="009E2DFE"/>
    <w:rsid w:val="00A00453"/>
    <w:rsid w:val="00A112B7"/>
    <w:rsid w:val="00A16ECF"/>
    <w:rsid w:val="00A20E56"/>
    <w:rsid w:val="00A20F32"/>
    <w:rsid w:val="00A24F60"/>
    <w:rsid w:val="00A25599"/>
    <w:rsid w:val="00A31497"/>
    <w:rsid w:val="00A317AE"/>
    <w:rsid w:val="00A37899"/>
    <w:rsid w:val="00A44B81"/>
    <w:rsid w:val="00A4621C"/>
    <w:rsid w:val="00A500DC"/>
    <w:rsid w:val="00A52996"/>
    <w:rsid w:val="00A64430"/>
    <w:rsid w:val="00A67E92"/>
    <w:rsid w:val="00A726A1"/>
    <w:rsid w:val="00A72F99"/>
    <w:rsid w:val="00A76C1E"/>
    <w:rsid w:val="00A80D2F"/>
    <w:rsid w:val="00A82907"/>
    <w:rsid w:val="00A90AED"/>
    <w:rsid w:val="00A90D79"/>
    <w:rsid w:val="00A93860"/>
    <w:rsid w:val="00A95573"/>
    <w:rsid w:val="00A97BB5"/>
    <w:rsid w:val="00AA35EA"/>
    <w:rsid w:val="00AB2116"/>
    <w:rsid w:val="00AC0C9B"/>
    <w:rsid w:val="00AC1D03"/>
    <w:rsid w:val="00AC38D5"/>
    <w:rsid w:val="00AD2A2D"/>
    <w:rsid w:val="00AD338A"/>
    <w:rsid w:val="00AD7B43"/>
    <w:rsid w:val="00AE5254"/>
    <w:rsid w:val="00AF1CCE"/>
    <w:rsid w:val="00AF314B"/>
    <w:rsid w:val="00AF564F"/>
    <w:rsid w:val="00B00AB9"/>
    <w:rsid w:val="00B04C1D"/>
    <w:rsid w:val="00B1005A"/>
    <w:rsid w:val="00B1034A"/>
    <w:rsid w:val="00B11109"/>
    <w:rsid w:val="00B12F02"/>
    <w:rsid w:val="00B13DAA"/>
    <w:rsid w:val="00B20327"/>
    <w:rsid w:val="00B22E1A"/>
    <w:rsid w:val="00B23313"/>
    <w:rsid w:val="00B252D2"/>
    <w:rsid w:val="00B357CE"/>
    <w:rsid w:val="00B4224C"/>
    <w:rsid w:val="00B4370D"/>
    <w:rsid w:val="00B502A7"/>
    <w:rsid w:val="00B55E49"/>
    <w:rsid w:val="00B57118"/>
    <w:rsid w:val="00B7276F"/>
    <w:rsid w:val="00B72A09"/>
    <w:rsid w:val="00B72DB3"/>
    <w:rsid w:val="00B75EC1"/>
    <w:rsid w:val="00B76410"/>
    <w:rsid w:val="00B83172"/>
    <w:rsid w:val="00B84A63"/>
    <w:rsid w:val="00B86CD0"/>
    <w:rsid w:val="00B87C0A"/>
    <w:rsid w:val="00B907A1"/>
    <w:rsid w:val="00B90A92"/>
    <w:rsid w:val="00B92432"/>
    <w:rsid w:val="00B94C8E"/>
    <w:rsid w:val="00B96175"/>
    <w:rsid w:val="00BA0DE9"/>
    <w:rsid w:val="00BA34F9"/>
    <w:rsid w:val="00BB21E7"/>
    <w:rsid w:val="00BB5D93"/>
    <w:rsid w:val="00BC05E7"/>
    <w:rsid w:val="00BC363B"/>
    <w:rsid w:val="00BC3686"/>
    <w:rsid w:val="00BC5449"/>
    <w:rsid w:val="00BD41F7"/>
    <w:rsid w:val="00BD47AA"/>
    <w:rsid w:val="00BD47FD"/>
    <w:rsid w:val="00BE4948"/>
    <w:rsid w:val="00BE4D73"/>
    <w:rsid w:val="00BE5467"/>
    <w:rsid w:val="00BE7F06"/>
    <w:rsid w:val="00BF0EB3"/>
    <w:rsid w:val="00BF4297"/>
    <w:rsid w:val="00C01615"/>
    <w:rsid w:val="00C02595"/>
    <w:rsid w:val="00C033C3"/>
    <w:rsid w:val="00C03C19"/>
    <w:rsid w:val="00C03FB2"/>
    <w:rsid w:val="00C05083"/>
    <w:rsid w:val="00C05E4E"/>
    <w:rsid w:val="00C12212"/>
    <w:rsid w:val="00C12D49"/>
    <w:rsid w:val="00C14E4E"/>
    <w:rsid w:val="00C1511E"/>
    <w:rsid w:val="00C1573E"/>
    <w:rsid w:val="00C17F9D"/>
    <w:rsid w:val="00C2065F"/>
    <w:rsid w:val="00C25A1C"/>
    <w:rsid w:val="00C32295"/>
    <w:rsid w:val="00C36346"/>
    <w:rsid w:val="00C4142F"/>
    <w:rsid w:val="00C43056"/>
    <w:rsid w:val="00C51367"/>
    <w:rsid w:val="00C6035D"/>
    <w:rsid w:val="00C60EC9"/>
    <w:rsid w:val="00C610C1"/>
    <w:rsid w:val="00C66E0C"/>
    <w:rsid w:val="00C72B9B"/>
    <w:rsid w:val="00C75AAC"/>
    <w:rsid w:val="00C83EE9"/>
    <w:rsid w:val="00C86FE8"/>
    <w:rsid w:val="00C87884"/>
    <w:rsid w:val="00C91D24"/>
    <w:rsid w:val="00C95C9F"/>
    <w:rsid w:val="00C97167"/>
    <w:rsid w:val="00C9775C"/>
    <w:rsid w:val="00CA2C24"/>
    <w:rsid w:val="00CB0883"/>
    <w:rsid w:val="00CB1AF9"/>
    <w:rsid w:val="00CB2109"/>
    <w:rsid w:val="00CB4228"/>
    <w:rsid w:val="00CB64D6"/>
    <w:rsid w:val="00CC1069"/>
    <w:rsid w:val="00CC4902"/>
    <w:rsid w:val="00CC5944"/>
    <w:rsid w:val="00CC6136"/>
    <w:rsid w:val="00CC6C5D"/>
    <w:rsid w:val="00CD6461"/>
    <w:rsid w:val="00CD7EAC"/>
    <w:rsid w:val="00CE7264"/>
    <w:rsid w:val="00CF18EA"/>
    <w:rsid w:val="00CF196D"/>
    <w:rsid w:val="00CF53AC"/>
    <w:rsid w:val="00CF627C"/>
    <w:rsid w:val="00D01615"/>
    <w:rsid w:val="00D0295D"/>
    <w:rsid w:val="00D0323B"/>
    <w:rsid w:val="00D04520"/>
    <w:rsid w:val="00D10712"/>
    <w:rsid w:val="00D1675C"/>
    <w:rsid w:val="00D225C9"/>
    <w:rsid w:val="00D22928"/>
    <w:rsid w:val="00D2298E"/>
    <w:rsid w:val="00D26F49"/>
    <w:rsid w:val="00D2730A"/>
    <w:rsid w:val="00D310E4"/>
    <w:rsid w:val="00D34B30"/>
    <w:rsid w:val="00D35ECD"/>
    <w:rsid w:val="00D45736"/>
    <w:rsid w:val="00D47102"/>
    <w:rsid w:val="00D47BA2"/>
    <w:rsid w:val="00D511D9"/>
    <w:rsid w:val="00D550B3"/>
    <w:rsid w:val="00D5645C"/>
    <w:rsid w:val="00D57D4D"/>
    <w:rsid w:val="00D665FD"/>
    <w:rsid w:val="00D7414D"/>
    <w:rsid w:val="00D81E3A"/>
    <w:rsid w:val="00D9417A"/>
    <w:rsid w:val="00D9631C"/>
    <w:rsid w:val="00DA564B"/>
    <w:rsid w:val="00DB206E"/>
    <w:rsid w:val="00DB30FD"/>
    <w:rsid w:val="00DB7160"/>
    <w:rsid w:val="00DB7C31"/>
    <w:rsid w:val="00DC1885"/>
    <w:rsid w:val="00DD6A69"/>
    <w:rsid w:val="00DE3D90"/>
    <w:rsid w:val="00DE5F30"/>
    <w:rsid w:val="00DE7EFC"/>
    <w:rsid w:val="00E0078A"/>
    <w:rsid w:val="00E00EF0"/>
    <w:rsid w:val="00E135F5"/>
    <w:rsid w:val="00E14151"/>
    <w:rsid w:val="00E16533"/>
    <w:rsid w:val="00E16F8F"/>
    <w:rsid w:val="00E2125E"/>
    <w:rsid w:val="00E225DC"/>
    <w:rsid w:val="00E23FF6"/>
    <w:rsid w:val="00E25A03"/>
    <w:rsid w:val="00E27600"/>
    <w:rsid w:val="00E279A1"/>
    <w:rsid w:val="00E36795"/>
    <w:rsid w:val="00E40CEE"/>
    <w:rsid w:val="00E4259F"/>
    <w:rsid w:val="00E436EC"/>
    <w:rsid w:val="00E50FD5"/>
    <w:rsid w:val="00E54FB7"/>
    <w:rsid w:val="00E563A8"/>
    <w:rsid w:val="00E6106D"/>
    <w:rsid w:val="00E61C17"/>
    <w:rsid w:val="00E62DB0"/>
    <w:rsid w:val="00E7028B"/>
    <w:rsid w:val="00E810ED"/>
    <w:rsid w:val="00E8122B"/>
    <w:rsid w:val="00E85A26"/>
    <w:rsid w:val="00E92791"/>
    <w:rsid w:val="00E938D4"/>
    <w:rsid w:val="00E94E6F"/>
    <w:rsid w:val="00E965DB"/>
    <w:rsid w:val="00E9762A"/>
    <w:rsid w:val="00E97A84"/>
    <w:rsid w:val="00EB3CD1"/>
    <w:rsid w:val="00EB4B43"/>
    <w:rsid w:val="00EB76DD"/>
    <w:rsid w:val="00EB7E93"/>
    <w:rsid w:val="00EB7F59"/>
    <w:rsid w:val="00EC5417"/>
    <w:rsid w:val="00ED0D55"/>
    <w:rsid w:val="00ED3137"/>
    <w:rsid w:val="00ED44BE"/>
    <w:rsid w:val="00EE349B"/>
    <w:rsid w:val="00EE4791"/>
    <w:rsid w:val="00EE57CE"/>
    <w:rsid w:val="00EE5CD4"/>
    <w:rsid w:val="00EE6263"/>
    <w:rsid w:val="00EF35DD"/>
    <w:rsid w:val="00EF375E"/>
    <w:rsid w:val="00EF4DED"/>
    <w:rsid w:val="00EF7DC5"/>
    <w:rsid w:val="00F01EE3"/>
    <w:rsid w:val="00F04B61"/>
    <w:rsid w:val="00F11BDD"/>
    <w:rsid w:val="00F14554"/>
    <w:rsid w:val="00F17739"/>
    <w:rsid w:val="00F20ECC"/>
    <w:rsid w:val="00F271D1"/>
    <w:rsid w:val="00F30DFE"/>
    <w:rsid w:val="00F32FA6"/>
    <w:rsid w:val="00F407FB"/>
    <w:rsid w:val="00F45E15"/>
    <w:rsid w:val="00F46C84"/>
    <w:rsid w:val="00F476DA"/>
    <w:rsid w:val="00F51192"/>
    <w:rsid w:val="00F547C9"/>
    <w:rsid w:val="00F54CD2"/>
    <w:rsid w:val="00F648D7"/>
    <w:rsid w:val="00F64A9E"/>
    <w:rsid w:val="00F661AB"/>
    <w:rsid w:val="00F66EC3"/>
    <w:rsid w:val="00F7667B"/>
    <w:rsid w:val="00F80F2E"/>
    <w:rsid w:val="00F817F6"/>
    <w:rsid w:val="00F83A1D"/>
    <w:rsid w:val="00F84BBD"/>
    <w:rsid w:val="00F84EE1"/>
    <w:rsid w:val="00F867ED"/>
    <w:rsid w:val="00F87F71"/>
    <w:rsid w:val="00F9043E"/>
    <w:rsid w:val="00F92310"/>
    <w:rsid w:val="00F97C49"/>
    <w:rsid w:val="00FA1969"/>
    <w:rsid w:val="00FA57A4"/>
    <w:rsid w:val="00FB3B8E"/>
    <w:rsid w:val="00FB47EF"/>
    <w:rsid w:val="00FC24A3"/>
    <w:rsid w:val="00FC2726"/>
    <w:rsid w:val="00FC693B"/>
    <w:rsid w:val="00FD0CC6"/>
    <w:rsid w:val="00FD3260"/>
    <w:rsid w:val="00FD4DF6"/>
    <w:rsid w:val="00FE4F65"/>
    <w:rsid w:val="00FE5D51"/>
    <w:rsid w:val="00FF07DD"/>
    <w:rsid w:val="00FF12D8"/>
    <w:rsid w:val="00FF1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67793E"/>
  <w15:chartTrackingRefBased/>
  <w15:docId w15:val="{C1B25A4B-63D9-4A6C-82BB-5DAA0536F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hr-HR" w:eastAsia="hr-H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59C7"/>
    <w:pPr>
      <w:spacing w:after="200" w:line="276" w:lineRule="auto"/>
    </w:pPr>
    <w:rPr>
      <w:rFonts w:ascii="Arial" w:hAnsi="Arial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B0514"/>
    <w:pPr>
      <w:keepNext/>
      <w:numPr>
        <w:numId w:val="1"/>
      </w:numPr>
      <w:pBdr>
        <w:top w:val="single" w:sz="4" w:space="1" w:color="000000" w:shadow="1"/>
        <w:left w:val="single" w:sz="4" w:space="4" w:color="000000" w:shadow="1"/>
        <w:bottom w:val="single" w:sz="4" w:space="1" w:color="000000" w:shadow="1"/>
        <w:right w:val="single" w:sz="4" w:space="4" w:color="000000" w:shadow="1"/>
      </w:pBdr>
      <w:shd w:val="pct10" w:color="auto" w:fill="auto"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22FF4"/>
    <w:pPr>
      <w:keepNext/>
      <w:numPr>
        <w:ilvl w:val="1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522FF4"/>
    <w:pPr>
      <w:keepNext/>
      <w:numPr>
        <w:ilvl w:val="2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522FF4"/>
    <w:pPr>
      <w:keepNext/>
      <w:numPr>
        <w:ilvl w:val="3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3"/>
    </w:pPr>
    <w:rPr>
      <w:rFonts w:eastAsia="Times New Roman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19431F"/>
    <w:pPr>
      <w:numPr>
        <w:ilvl w:val="4"/>
        <w:numId w:val="1"/>
      </w:num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19431F"/>
    <w:pPr>
      <w:numPr>
        <w:ilvl w:val="5"/>
        <w:numId w:val="1"/>
      </w:numPr>
      <w:spacing w:before="240" w:after="60"/>
      <w:outlineLvl w:val="5"/>
    </w:pPr>
    <w:rPr>
      <w:rFonts w:eastAsia="Times New Roman"/>
      <w:b/>
      <w:bCs/>
    </w:rPr>
  </w:style>
  <w:style w:type="paragraph" w:styleId="Heading7">
    <w:name w:val="heading 7"/>
    <w:basedOn w:val="Normal"/>
    <w:next w:val="Normal"/>
    <w:link w:val="Heading7Char"/>
    <w:uiPriority w:val="9"/>
    <w:qFormat/>
    <w:rsid w:val="0019431F"/>
    <w:pPr>
      <w:numPr>
        <w:ilvl w:val="6"/>
        <w:numId w:val="1"/>
      </w:numPr>
      <w:spacing w:before="240" w:after="60"/>
      <w:outlineLvl w:val="6"/>
    </w:pPr>
    <w:rPr>
      <w:rFonts w:eastAsia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qFormat/>
    <w:rsid w:val="0019431F"/>
    <w:pPr>
      <w:numPr>
        <w:ilvl w:val="7"/>
        <w:numId w:val="1"/>
      </w:numPr>
      <w:spacing w:before="240" w:after="60"/>
      <w:outlineLvl w:val="7"/>
    </w:pPr>
    <w:rPr>
      <w:rFonts w:eastAsia="Times New Roman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qFormat/>
    <w:rsid w:val="0019431F"/>
    <w:pPr>
      <w:numPr>
        <w:ilvl w:val="8"/>
        <w:numId w:val="1"/>
      </w:numPr>
      <w:spacing w:before="240" w:after="60"/>
      <w:outlineLvl w:val="8"/>
    </w:pPr>
    <w:rPr>
      <w:rFonts w:ascii="Cambria" w:eastAsia="Times New Roman" w:hAnsi="Cambr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TableText">
    <w:name w:val="A_Table Text"/>
    <w:rsid w:val="00F92310"/>
    <w:pPr>
      <w:overflowPunct w:val="0"/>
      <w:autoSpaceDE w:val="0"/>
      <w:autoSpaceDN w:val="0"/>
      <w:adjustRightInd w:val="0"/>
      <w:spacing w:before="60" w:after="60"/>
      <w:textAlignment w:val="baseline"/>
    </w:pPr>
    <w:rPr>
      <w:rFonts w:ascii="Arial" w:eastAsia="Times New Roman" w:hAnsi="Arial"/>
      <w:lang w:val="en-US" w:eastAsia="en-US"/>
    </w:rPr>
  </w:style>
  <w:style w:type="table" w:styleId="TableGrid">
    <w:name w:val="Table Grid"/>
    <w:basedOn w:val="TableNormal"/>
    <w:uiPriority w:val="59"/>
    <w:rsid w:val="00E94E6F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LightGrid">
    <w:name w:val="Light Grid"/>
    <w:basedOn w:val="TableNormal"/>
    <w:uiPriority w:val="62"/>
    <w:rsid w:val="00E94E6F"/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 Light" w:eastAsia="Times New Roman" w:hAnsi="Calibri Light" w:cs="Times New Roman"/>
        <w:b/>
        <w:bCs/>
      </w:rPr>
    </w:tblStylePr>
    <w:tblStylePr w:type="lastCol"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paragraph" w:styleId="NoSpacing">
    <w:name w:val="No Spacing"/>
    <w:qFormat/>
    <w:rsid w:val="008638C2"/>
    <w:rPr>
      <w:sz w:val="22"/>
      <w:szCs w:val="22"/>
      <w:lang w:eastAsia="en-US"/>
    </w:rPr>
  </w:style>
  <w:style w:type="character" w:customStyle="1" w:styleId="Heading1Char">
    <w:name w:val="Heading 1 Char"/>
    <w:link w:val="Heading1"/>
    <w:uiPriority w:val="9"/>
    <w:rsid w:val="000B0514"/>
    <w:rPr>
      <w:rFonts w:ascii="Cambria" w:eastAsia="Times New Roman" w:hAnsi="Cambria"/>
      <w:b/>
      <w:bCs/>
      <w:kern w:val="32"/>
      <w:sz w:val="32"/>
      <w:szCs w:val="32"/>
      <w:shd w:val="pct10" w:color="auto" w:fill="auto"/>
      <w:lang w:eastAsia="en-US"/>
    </w:rPr>
  </w:style>
  <w:style w:type="character" w:customStyle="1" w:styleId="Heading2Char">
    <w:name w:val="Heading 2 Char"/>
    <w:link w:val="Heading2"/>
    <w:uiPriority w:val="9"/>
    <w:rsid w:val="00522FF4"/>
    <w:rPr>
      <w:rFonts w:ascii="Cambria" w:eastAsia="Times New Roman" w:hAnsi="Cambria"/>
      <w:b/>
      <w:bCs/>
      <w:i/>
      <w:iCs/>
      <w:sz w:val="28"/>
      <w:szCs w:val="28"/>
      <w:shd w:val="pct5" w:color="auto" w:fill="auto"/>
      <w:lang w:eastAsia="en-US"/>
    </w:rPr>
  </w:style>
  <w:style w:type="character" w:customStyle="1" w:styleId="Heading3Char">
    <w:name w:val="Heading 3 Char"/>
    <w:link w:val="Heading3"/>
    <w:uiPriority w:val="9"/>
    <w:rsid w:val="00522FF4"/>
    <w:rPr>
      <w:rFonts w:ascii="Cambria" w:eastAsia="Times New Roman" w:hAnsi="Cambria"/>
      <w:b/>
      <w:bCs/>
      <w:sz w:val="26"/>
      <w:szCs w:val="26"/>
      <w:shd w:val="pct5" w:color="auto" w:fill="auto"/>
      <w:lang w:eastAsia="en-US"/>
    </w:rPr>
  </w:style>
  <w:style w:type="character" w:customStyle="1" w:styleId="Heading4Char">
    <w:name w:val="Heading 4 Char"/>
    <w:link w:val="Heading4"/>
    <w:uiPriority w:val="9"/>
    <w:rsid w:val="00522FF4"/>
    <w:rPr>
      <w:rFonts w:eastAsia="Times New Roman"/>
      <w:b/>
      <w:bCs/>
      <w:sz w:val="28"/>
      <w:szCs w:val="28"/>
      <w:shd w:val="pct5" w:color="auto" w:fill="auto"/>
      <w:lang w:eastAsia="en-US"/>
    </w:rPr>
  </w:style>
  <w:style w:type="character" w:customStyle="1" w:styleId="Heading5Char">
    <w:name w:val="Heading 5 Char"/>
    <w:link w:val="Heading5"/>
    <w:uiPriority w:val="9"/>
    <w:rsid w:val="0019431F"/>
    <w:rPr>
      <w:rFonts w:eastAsia="Times New Roman"/>
      <w:b/>
      <w:bCs/>
      <w:i/>
      <w:iCs/>
      <w:sz w:val="26"/>
      <w:szCs w:val="26"/>
      <w:lang w:eastAsia="en-US"/>
    </w:rPr>
  </w:style>
  <w:style w:type="character" w:customStyle="1" w:styleId="Heading6Char">
    <w:name w:val="Heading 6 Char"/>
    <w:link w:val="Heading6"/>
    <w:uiPriority w:val="9"/>
    <w:rsid w:val="0019431F"/>
    <w:rPr>
      <w:rFonts w:eastAsia="Times New Roman"/>
      <w:b/>
      <w:bCs/>
      <w:sz w:val="22"/>
      <w:szCs w:val="22"/>
      <w:lang w:eastAsia="en-US"/>
    </w:rPr>
  </w:style>
  <w:style w:type="character" w:customStyle="1" w:styleId="Heading7Char">
    <w:name w:val="Heading 7 Char"/>
    <w:link w:val="Heading7"/>
    <w:uiPriority w:val="9"/>
    <w:rsid w:val="0019431F"/>
    <w:rPr>
      <w:rFonts w:eastAsia="Times New Roman"/>
      <w:sz w:val="24"/>
      <w:szCs w:val="24"/>
      <w:lang w:eastAsia="en-US"/>
    </w:rPr>
  </w:style>
  <w:style w:type="character" w:customStyle="1" w:styleId="Heading8Char">
    <w:name w:val="Heading 8 Char"/>
    <w:link w:val="Heading8"/>
    <w:uiPriority w:val="9"/>
    <w:rsid w:val="0019431F"/>
    <w:rPr>
      <w:rFonts w:eastAsia="Times New Roman"/>
      <w:i/>
      <w:iCs/>
      <w:sz w:val="24"/>
      <w:szCs w:val="24"/>
      <w:lang w:eastAsia="en-US"/>
    </w:rPr>
  </w:style>
  <w:style w:type="character" w:customStyle="1" w:styleId="Heading9Char">
    <w:name w:val="Heading 9 Char"/>
    <w:link w:val="Heading9"/>
    <w:uiPriority w:val="9"/>
    <w:rsid w:val="0019431F"/>
    <w:rPr>
      <w:rFonts w:ascii="Cambria" w:eastAsia="Times New Roman" w:hAnsi="Cambria"/>
      <w:sz w:val="22"/>
      <w:szCs w:val="22"/>
      <w:lang w:eastAsia="en-US"/>
    </w:rPr>
  </w:style>
  <w:style w:type="table" w:styleId="LightShading">
    <w:name w:val="Light Shading"/>
    <w:basedOn w:val="TableNormal"/>
    <w:uiPriority w:val="60"/>
    <w:rsid w:val="001537BA"/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List-Accent1">
    <w:name w:val="Light List Accent 1"/>
    <w:basedOn w:val="TableNormal"/>
    <w:uiPriority w:val="61"/>
    <w:rsid w:val="00B84A63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styleId="Footer">
    <w:name w:val="footer"/>
    <w:basedOn w:val="Normal"/>
    <w:link w:val="FooterChar"/>
    <w:rsid w:val="002A0C02"/>
    <w:pPr>
      <w:tabs>
        <w:tab w:val="right" w:pos="7920"/>
      </w:tabs>
      <w:spacing w:after="0" w:line="240" w:lineRule="auto"/>
    </w:pPr>
    <w:rPr>
      <w:rFonts w:ascii="Book Antiqua" w:eastAsia="Times New Roman" w:hAnsi="Book Antiqua"/>
      <w:sz w:val="16"/>
      <w:szCs w:val="20"/>
      <w:lang w:val="en-US" w:eastAsia="hr-HR"/>
    </w:rPr>
  </w:style>
  <w:style w:type="character" w:customStyle="1" w:styleId="FooterChar">
    <w:name w:val="Footer Char"/>
    <w:link w:val="Footer"/>
    <w:rsid w:val="002A0C02"/>
    <w:rPr>
      <w:rFonts w:ascii="Book Antiqua" w:eastAsia="Times New Roman" w:hAnsi="Book Antiqua"/>
      <w:sz w:val="16"/>
      <w:lang w:val="en-US"/>
    </w:rPr>
  </w:style>
  <w:style w:type="paragraph" w:customStyle="1" w:styleId="TableHeading">
    <w:name w:val="Table Heading"/>
    <w:basedOn w:val="Normal"/>
    <w:rsid w:val="002A0C02"/>
    <w:pPr>
      <w:keepLines/>
      <w:spacing w:before="120" w:after="120" w:line="240" w:lineRule="auto"/>
    </w:pPr>
    <w:rPr>
      <w:rFonts w:ascii="Book Antiqua" w:eastAsia="Times New Roman" w:hAnsi="Book Antiqua"/>
      <w:b/>
      <w:sz w:val="16"/>
      <w:szCs w:val="20"/>
      <w:lang w:val="en-US" w:eastAsia="hr-HR"/>
    </w:rPr>
  </w:style>
  <w:style w:type="paragraph" w:customStyle="1" w:styleId="TableCell">
    <w:name w:val="TableCell"/>
    <w:basedOn w:val="Normal"/>
    <w:rsid w:val="002A0C02"/>
    <w:pPr>
      <w:widowControl w:val="0"/>
      <w:tabs>
        <w:tab w:val="left" w:pos="340"/>
        <w:tab w:val="left" w:pos="680"/>
        <w:tab w:val="left" w:pos="1021"/>
        <w:tab w:val="left" w:pos="1361"/>
      </w:tabs>
      <w:spacing w:before="40" w:after="0" w:line="240" w:lineRule="auto"/>
    </w:pPr>
    <w:rPr>
      <w:rFonts w:eastAsia="Times New Roman"/>
      <w:sz w:val="18"/>
      <w:szCs w:val="20"/>
      <w:lang w:val="en-US" w:eastAsia="hr-HR"/>
    </w:rPr>
  </w:style>
  <w:style w:type="table" w:styleId="LightList-Accent5">
    <w:name w:val="Light List Accent 5"/>
    <w:basedOn w:val="TableNormal"/>
    <w:uiPriority w:val="61"/>
    <w:rsid w:val="00567422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5C0240"/>
    <w:pPr>
      <w:tabs>
        <w:tab w:val="left" w:pos="440"/>
        <w:tab w:val="right" w:leader="dot" w:pos="9062"/>
      </w:tabs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256B6D"/>
    <w:pPr>
      <w:spacing w:after="0"/>
      <w:ind w:left="22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256B6D"/>
    <w:pPr>
      <w:spacing w:after="0"/>
      <w:ind w:left="44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256B6D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256B6D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256B6D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256B6D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256B6D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256B6D"/>
    <w:pPr>
      <w:spacing w:after="0"/>
      <w:ind w:left="1760"/>
    </w:pPr>
    <w:rPr>
      <w:sz w:val="18"/>
      <w:szCs w:val="18"/>
    </w:rPr>
  </w:style>
  <w:style w:type="character" w:styleId="Hyperlink">
    <w:name w:val="Hyperlink"/>
    <w:uiPriority w:val="99"/>
    <w:unhideWhenUsed/>
    <w:rsid w:val="00256B6D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9762A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sid w:val="00E9762A"/>
    <w:rPr>
      <w:sz w:val="22"/>
      <w:szCs w:val="22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118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7118E9"/>
    <w:rPr>
      <w:rFonts w:ascii="Tahoma" w:hAnsi="Tahoma" w:cs="Tahoma"/>
      <w:sz w:val="16"/>
      <w:szCs w:val="16"/>
      <w:lang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3CD1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EB3CD1"/>
    <w:rPr>
      <w:rFonts w:ascii="Tahoma" w:hAnsi="Tahoma" w:cs="Tahoma"/>
      <w:sz w:val="16"/>
      <w:szCs w:val="16"/>
      <w:lang w:eastAsia="en-US"/>
    </w:rPr>
  </w:style>
  <w:style w:type="paragraph" w:styleId="NormalWeb">
    <w:name w:val="Normal (Web)"/>
    <w:basedOn w:val="Normal"/>
    <w:uiPriority w:val="99"/>
    <w:unhideWhenUsed/>
    <w:rsid w:val="00C03FB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hr-HR"/>
    </w:rPr>
  </w:style>
  <w:style w:type="paragraph" w:customStyle="1" w:styleId="Grupa">
    <w:name w:val="Grupa"/>
    <w:basedOn w:val="Normal"/>
    <w:qFormat/>
    <w:rsid w:val="00141875"/>
    <w:pPr>
      <w:suppressAutoHyphens/>
      <w:spacing w:after="0" w:line="240" w:lineRule="auto"/>
    </w:pPr>
    <w:rPr>
      <w:rFonts w:ascii="Times New Roman" w:eastAsia="SimSun" w:hAnsi="Times New Roman" w:cs="Mangal"/>
      <w:i/>
      <w:color w:val="000000"/>
      <w:kern w:val="1"/>
      <w:sz w:val="24"/>
      <w:szCs w:val="24"/>
      <w:lang w:eastAsia="hi-IN" w:bidi="hi-IN"/>
    </w:rPr>
  </w:style>
  <w:style w:type="paragraph" w:styleId="BodyText">
    <w:name w:val="Body Text"/>
    <w:basedOn w:val="Normal"/>
    <w:link w:val="BodyTextChar"/>
    <w:rsid w:val="00090A5D"/>
    <w:pPr>
      <w:spacing w:before="120" w:after="120" w:line="240" w:lineRule="auto"/>
      <w:ind w:left="2520"/>
    </w:pPr>
    <w:rPr>
      <w:rFonts w:ascii="Book Antiqua" w:eastAsia="Times New Roman" w:hAnsi="Book Antiqua"/>
      <w:sz w:val="20"/>
      <w:szCs w:val="20"/>
      <w:lang w:val="en-US" w:eastAsia="hr-HR"/>
    </w:rPr>
  </w:style>
  <w:style w:type="character" w:customStyle="1" w:styleId="BodyTextChar">
    <w:name w:val="Body Text Char"/>
    <w:basedOn w:val="DefaultParagraphFont"/>
    <w:link w:val="BodyText"/>
    <w:rsid w:val="00090A5D"/>
    <w:rPr>
      <w:rFonts w:ascii="Book Antiqua" w:eastAsia="Times New Roman" w:hAnsi="Book Antiqua"/>
      <w:lang w:val="en-US"/>
    </w:rPr>
  </w:style>
  <w:style w:type="paragraph" w:styleId="ListParagraph">
    <w:name w:val="List Paragraph"/>
    <w:basedOn w:val="Normal"/>
    <w:uiPriority w:val="34"/>
    <w:qFormat/>
    <w:rsid w:val="00BC363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AC1D03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9A50CC"/>
  </w:style>
  <w:style w:type="character" w:styleId="CommentReference">
    <w:name w:val="annotation reference"/>
    <w:basedOn w:val="DefaultParagraphFont"/>
    <w:uiPriority w:val="99"/>
    <w:semiHidden/>
    <w:unhideWhenUsed/>
    <w:rsid w:val="00D2292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2292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22928"/>
    <w:rPr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2292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22928"/>
    <w:rPr>
      <w:b/>
      <w:bCs/>
      <w:lang w:eastAsia="en-US"/>
    </w:rPr>
  </w:style>
  <w:style w:type="paragraph" w:styleId="Revision">
    <w:name w:val="Revision"/>
    <w:hidden/>
    <w:uiPriority w:val="99"/>
    <w:semiHidden/>
    <w:rsid w:val="005C0240"/>
    <w:rPr>
      <w:sz w:val="22"/>
      <w:szCs w:val="22"/>
      <w:lang w:eastAsia="en-US"/>
    </w:rPr>
  </w:style>
  <w:style w:type="character" w:customStyle="1" w:styleId="normaltextrun">
    <w:name w:val="normaltextrun"/>
    <w:basedOn w:val="DefaultParagraphFont"/>
    <w:rsid w:val="005059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6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6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3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microsoft.com/office/2016/09/relationships/commentsIds" Target="commentsIds.xml"/><Relationship Id="rId26" Type="http://schemas.openxmlformats.org/officeDocument/2006/relationships/image" Target="media/image12.png"/><Relationship Id="rId39" Type="http://schemas.openxmlformats.org/officeDocument/2006/relationships/theme" Target="theme/theme1.xml"/><Relationship Id="rId21" Type="http://schemas.openxmlformats.org/officeDocument/2006/relationships/image" Target="media/image7.png"/><Relationship Id="rId34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microsoft.com/office/2011/relationships/commentsExtended" Target="commentsExtended.xm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microsoft.com/office/2011/relationships/people" Target="people.xml"/><Relationship Id="rId2" Type="http://schemas.openxmlformats.org/officeDocument/2006/relationships/customXml" Target="../customXml/item2.xml"/><Relationship Id="rId16" Type="http://schemas.openxmlformats.org/officeDocument/2006/relationships/comments" Target="comments.xm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microsoft.com/office/2018/08/relationships/commentsExtensible" Target="commentsExtensible.xml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slamic\Dropbox\2TVZPRJ\HITNAP\HITNA%20PRJ\TVZ%20DOKUMENTI\DIZAJN_TEMPLATE_HITNAP1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624C05362C5D4408DF9E86B51064AF8" ma:contentTypeVersion="5" ma:contentTypeDescription="Create a new document." ma:contentTypeScope="" ma:versionID="75cb0fc507016847081821035f07f657">
  <xsd:schema xmlns:xsd="http://www.w3.org/2001/XMLSchema" xmlns:xs="http://www.w3.org/2001/XMLSchema" xmlns:p="http://schemas.microsoft.com/office/2006/metadata/properties" xmlns:ns2="a4940372-89a9-4e21-bdf2-1e7916a6b1c7" xmlns:ns3="9973f104-b72b-4ccc-b057-823746c4ee67" targetNamespace="http://schemas.microsoft.com/office/2006/metadata/properties" ma:root="true" ma:fieldsID="8b5fbcc166e7f2e8eca7bac84281f022" ns2:_="" ns3:_="">
    <xsd:import namespace="a4940372-89a9-4e21-bdf2-1e7916a6b1c7"/>
    <xsd:import namespace="9973f104-b72b-4ccc-b057-823746c4ee67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ingHintHash" minOccurs="0"/>
                <xsd:element ref="ns2:SharedWithDetails" minOccurs="0"/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940372-89a9-4e21-bdf2-1e7916a6b1c7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73f104-b72b-4ccc-b057-823746c4ee6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33BB21D-CBDD-40E4-9C11-24A4F79DCED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41A1448-2F77-4F85-8A90-0770C63378A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7A203D7-8C2D-4372-9E2F-9A19D73702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940372-89a9-4e21-bdf2-1e7916a6b1c7"/>
    <ds:schemaRef ds:uri="9973f104-b72b-4ccc-b057-823746c4ee6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64A5D71-8ACC-47C7-8448-B672723A7A8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DIZAJN_TEMPLATE_HITNAP1.dot</Template>
  <TotalTime>313</TotalTime>
  <Pages>37</Pages>
  <Words>3677</Words>
  <Characters>20964</Characters>
  <Application>Microsoft Office Word</Application>
  <DocSecurity>0</DocSecurity>
  <Lines>174</Lines>
  <Paragraphs>49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Naslov</vt:lpstr>
      </vt:variant>
      <vt:variant>
        <vt:i4>1</vt:i4>
      </vt:variant>
    </vt:vector>
  </HeadingPairs>
  <TitlesOfParts>
    <vt:vector size="2" baseType="lpstr">
      <vt:lpstr>Hitna pomoć grada Zagreba</vt:lpstr>
      <vt:lpstr>Hitna pomoć grada Zagreba</vt:lpstr>
    </vt:vector>
  </TitlesOfParts>
  <Company/>
  <LinksUpToDate>false</LinksUpToDate>
  <CharactersWithSpaces>24592</CharactersWithSpaces>
  <SharedDoc>false</SharedDoc>
  <HLinks>
    <vt:vector size="42" baseType="variant">
      <vt:variant>
        <vt:i4>1703998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_Toc198701723</vt:lpwstr>
      </vt:variant>
      <vt:variant>
        <vt:i4>1703998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_Toc198701722</vt:lpwstr>
      </vt:variant>
      <vt:variant>
        <vt:i4>1703998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_Toc198701721</vt:lpwstr>
      </vt:variant>
      <vt:variant>
        <vt:i4>1703998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_Toc198701720</vt:lpwstr>
      </vt:variant>
      <vt:variant>
        <vt:i4>1638462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_Toc198701719</vt:lpwstr>
      </vt:variant>
      <vt:variant>
        <vt:i4>1638462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_Toc198701718</vt:lpwstr>
      </vt:variant>
      <vt:variant>
        <vt:i4>1638462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_Toc198701717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Hitna pomoć grada Zagreba</dc:title>
  <dc:subject>Dizajn</dc:subject>
  <dc:creator>Miroslav Slamić</dc:creator>
  <cp:keywords>Obrazac;HP;dizajn</cp:keywords>
  <cp:lastModifiedBy>Dorian Hajnić (dhajnic)</cp:lastModifiedBy>
  <cp:revision>8</cp:revision>
  <cp:lastPrinted>2008-05-05T13:41:00Z</cp:lastPrinted>
  <dcterms:created xsi:type="dcterms:W3CDTF">2024-04-11T21:20:00Z</dcterms:created>
  <dcterms:modified xsi:type="dcterms:W3CDTF">2024-04-20T00:46:00Z</dcterms:modified>
  <cp:category>Dokumentacija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0x010100A624C05362C5D4408DF9E86B51064AF8</vt:lpwstr>
  </property>
</Properties>
</file>