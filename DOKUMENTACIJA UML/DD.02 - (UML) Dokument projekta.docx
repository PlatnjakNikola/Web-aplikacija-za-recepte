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1F0E0A4A" w:rsidR="00344D25" w:rsidRPr="00116CF3" w:rsidRDefault="009A50CC" w:rsidP="001F4C0E">
            <w:pPr>
              <w:pStyle w:val="Bezproreda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D2CE2">
              <w:rPr>
                <w:rStyle w:val="Brojstranice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Brojstranice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0E1C96FF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1D2CE2">
              <w:rPr>
                <w:rFonts w:cs="Arial"/>
                <w:b/>
                <w:noProof/>
                <w:sz w:val="28"/>
                <w:lang w:val="hr-HR"/>
              </w:rPr>
              <w:t>16.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Naslov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Bezproreda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Naslov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iperveza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="00B94C8E" w:rsidRPr="00D0297C">
          <w:rPr>
            <w:rStyle w:val="Hiperveza"/>
            <w:rFonts w:cs="Arial"/>
            <w:noProof/>
          </w:rPr>
          <w:t>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Sadržaj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</w:t>
        </w:r>
        <w:r w:rsidR="00B94C8E">
          <w:rPr>
            <w:noProof/>
            <w:webHidden/>
          </w:rPr>
          <w:fldChar w:fldCharType="end"/>
        </w:r>
      </w:hyperlink>
    </w:p>
    <w:p w14:paraId="5ABC47FA" w14:textId="4844F19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="00B94C8E" w:rsidRPr="00D0297C">
          <w:rPr>
            <w:rStyle w:val="Hiperveza"/>
            <w:rFonts w:cs="Arial"/>
            <w:noProof/>
          </w:rPr>
          <w:t>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Uvod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4</w:t>
        </w:r>
        <w:r w:rsidR="00B94C8E">
          <w:rPr>
            <w:noProof/>
            <w:webHidden/>
          </w:rPr>
          <w:fldChar w:fldCharType="end"/>
        </w:r>
      </w:hyperlink>
    </w:p>
    <w:p w14:paraId="0422325E" w14:textId="042CAB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="00B94C8E" w:rsidRPr="00D0297C">
          <w:rPr>
            <w:rStyle w:val="Hiperveza"/>
            <w:rFonts w:cs="Arial"/>
            <w:noProof/>
          </w:rPr>
          <w:t>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Pojmovnik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5</w:t>
        </w:r>
        <w:r w:rsidR="00B94C8E">
          <w:rPr>
            <w:noProof/>
            <w:webHidden/>
          </w:rPr>
          <w:fldChar w:fldCharType="end"/>
        </w:r>
      </w:hyperlink>
    </w:p>
    <w:p w14:paraId="2EF2ECE2" w14:textId="0166CB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="00B94C8E" w:rsidRPr="00D0297C">
          <w:rPr>
            <w:rStyle w:val="Hiperveza"/>
            <w:rFonts w:cs="Arial"/>
            <w:noProof/>
          </w:rPr>
          <w:t>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Definicija korisničkih zahtjeva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6</w:t>
        </w:r>
        <w:r w:rsidR="00B94C8E">
          <w:rPr>
            <w:noProof/>
            <w:webHidden/>
          </w:rPr>
          <w:fldChar w:fldCharType="end"/>
        </w:r>
      </w:hyperlink>
    </w:p>
    <w:p w14:paraId="38765E70" w14:textId="699B2018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="00B94C8E" w:rsidRPr="00D0297C">
          <w:rPr>
            <w:rStyle w:val="Hiperveza"/>
            <w:rFonts w:cs="Arial"/>
            <w:noProof/>
          </w:rPr>
          <w:t>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Specifikacija zahtjeva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9</w:t>
        </w:r>
        <w:r w:rsidR="00B94C8E">
          <w:rPr>
            <w:noProof/>
            <w:webHidden/>
          </w:rPr>
          <w:fldChar w:fldCharType="end"/>
        </w:r>
      </w:hyperlink>
    </w:p>
    <w:p w14:paraId="3011BB57" w14:textId="06654CD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="00B94C8E" w:rsidRPr="00D0297C">
          <w:rPr>
            <w:rStyle w:val="Hiperveza"/>
            <w:rFonts w:cs="Arial"/>
            <w:noProof/>
          </w:rPr>
          <w:t>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UC1 – Registracija korisnika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10</w:t>
        </w:r>
        <w:r w:rsidR="00B94C8E">
          <w:rPr>
            <w:noProof/>
            <w:webHidden/>
          </w:rPr>
          <w:fldChar w:fldCharType="end"/>
        </w:r>
      </w:hyperlink>
    </w:p>
    <w:p w14:paraId="334CCB7A" w14:textId="3A4361D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="00B94C8E" w:rsidRPr="00D0297C">
          <w:rPr>
            <w:rStyle w:val="Hiperveza"/>
            <w:rFonts w:cs="Arial"/>
            <w:noProof/>
          </w:rPr>
          <w:t>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UC2 – Prijava u sustav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12</w:t>
        </w:r>
        <w:r w:rsidR="00B94C8E">
          <w:rPr>
            <w:noProof/>
            <w:webHidden/>
          </w:rPr>
          <w:fldChar w:fldCharType="end"/>
        </w:r>
      </w:hyperlink>
    </w:p>
    <w:p w14:paraId="2426DD1D" w14:textId="2FED94F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="00B94C8E" w:rsidRPr="00D0297C">
          <w:rPr>
            <w:rStyle w:val="Hiperveza"/>
            <w:rFonts w:cs="Arial"/>
            <w:noProof/>
          </w:rPr>
          <w:t>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UC3 – Pretraga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14</w:t>
        </w:r>
        <w:r w:rsidR="00B94C8E">
          <w:rPr>
            <w:noProof/>
            <w:webHidden/>
          </w:rPr>
          <w:fldChar w:fldCharType="end"/>
        </w:r>
      </w:hyperlink>
    </w:p>
    <w:p w14:paraId="01FD7A8E" w14:textId="5C41F6E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="00B94C8E" w:rsidRPr="00D0297C">
          <w:rPr>
            <w:rStyle w:val="Hiperveza"/>
            <w:rFonts w:cs="Arial"/>
            <w:noProof/>
          </w:rPr>
          <w:t>10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UC4 – Admin sustav upravljanja receptima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16</w:t>
        </w:r>
        <w:r w:rsidR="00B94C8E">
          <w:rPr>
            <w:noProof/>
            <w:webHidden/>
          </w:rPr>
          <w:fldChar w:fldCharType="end"/>
        </w:r>
      </w:hyperlink>
    </w:p>
    <w:p w14:paraId="745344F7" w14:textId="2C2AEE1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="00B94C8E" w:rsidRPr="00D0297C">
          <w:rPr>
            <w:rStyle w:val="Hiperveza"/>
            <w:rFonts w:cs="Arial"/>
            <w:noProof/>
          </w:rPr>
          <w:t>11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UC5 – Dodavanje favorita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18</w:t>
        </w:r>
        <w:r w:rsidR="00B94C8E">
          <w:rPr>
            <w:noProof/>
            <w:webHidden/>
          </w:rPr>
          <w:fldChar w:fldCharType="end"/>
        </w:r>
      </w:hyperlink>
    </w:p>
    <w:p w14:paraId="3989BE74" w14:textId="2B33A3D6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="00B94C8E" w:rsidRPr="00D0297C">
          <w:rPr>
            <w:rStyle w:val="Hiperveza"/>
            <w:rFonts w:cs="Arial"/>
            <w:noProof/>
          </w:rPr>
          <w:t>12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UC6 – Prikaz najpopularnijih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20</w:t>
        </w:r>
        <w:r w:rsidR="00B94C8E">
          <w:rPr>
            <w:noProof/>
            <w:webHidden/>
          </w:rPr>
          <w:fldChar w:fldCharType="end"/>
        </w:r>
      </w:hyperlink>
    </w:p>
    <w:p w14:paraId="745C4952" w14:textId="15A9BAC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="00B94C8E" w:rsidRPr="00D0297C">
          <w:rPr>
            <w:rStyle w:val="Hiperveza"/>
            <w:rFonts w:cs="Arial"/>
            <w:noProof/>
          </w:rPr>
          <w:t>13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UC7 – Preuzimanje pdf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21</w:t>
        </w:r>
        <w:r w:rsidR="00B94C8E">
          <w:rPr>
            <w:noProof/>
            <w:webHidden/>
          </w:rPr>
          <w:fldChar w:fldCharType="end"/>
        </w:r>
      </w:hyperlink>
    </w:p>
    <w:p w14:paraId="1375BF2F" w14:textId="5414CFB7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="00B94C8E" w:rsidRPr="00D0297C">
          <w:rPr>
            <w:rStyle w:val="Hiperveza"/>
            <w:rFonts w:cs="Arial"/>
            <w:noProof/>
          </w:rPr>
          <w:t>14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UC8 – Pretvorba mjernih jedinica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23</w:t>
        </w:r>
        <w:r w:rsidR="00B94C8E">
          <w:rPr>
            <w:noProof/>
            <w:webHidden/>
          </w:rPr>
          <w:fldChar w:fldCharType="end"/>
        </w:r>
      </w:hyperlink>
    </w:p>
    <w:p w14:paraId="2734333C" w14:textId="6ADFA7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="00B94C8E" w:rsidRPr="00D0297C">
          <w:rPr>
            <w:rStyle w:val="Hiperveza"/>
            <w:rFonts w:cs="Arial"/>
            <w:noProof/>
          </w:rPr>
          <w:t>15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Slučaj uporabe UC9 – Detaljan prikaz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25</w:t>
        </w:r>
        <w:r w:rsidR="00B94C8E">
          <w:rPr>
            <w:noProof/>
            <w:webHidden/>
          </w:rPr>
          <w:fldChar w:fldCharType="end"/>
        </w:r>
      </w:hyperlink>
    </w:p>
    <w:p w14:paraId="189E5160" w14:textId="1F6F952C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="00B94C8E" w:rsidRPr="00D0297C">
          <w:rPr>
            <w:rStyle w:val="Hiperveza"/>
            <w:noProof/>
          </w:rPr>
          <w:t>16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noProof/>
          </w:rPr>
          <w:t>Dodatni opis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26</w:t>
        </w:r>
        <w:r w:rsidR="00B94C8E">
          <w:rPr>
            <w:noProof/>
            <w:webHidden/>
          </w:rPr>
          <w:fldChar w:fldCharType="end"/>
        </w:r>
      </w:hyperlink>
    </w:p>
    <w:p w14:paraId="0CA49BC8" w14:textId="2F2E6F61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="00B94C8E" w:rsidRPr="00D0297C">
          <w:rPr>
            <w:rStyle w:val="Hiperveza"/>
            <w:rFonts w:cs="Arial"/>
            <w:noProof/>
          </w:rPr>
          <w:t>17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Arhitektura sustava programske potpore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27</w:t>
        </w:r>
        <w:r w:rsidR="00B94C8E">
          <w:rPr>
            <w:noProof/>
            <w:webHidden/>
          </w:rPr>
          <w:fldChar w:fldCharType="end"/>
        </w:r>
      </w:hyperlink>
    </w:p>
    <w:p w14:paraId="21F8FB36" w14:textId="233DDCBE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="00B94C8E" w:rsidRPr="00D0297C">
          <w:rPr>
            <w:rStyle w:val="Hiperveza"/>
            <w:rFonts w:cs="Arial"/>
            <w:noProof/>
          </w:rPr>
          <w:t>18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modela i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29</w:t>
        </w:r>
        <w:r w:rsidR="00B94C8E">
          <w:rPr>
            <w:noProof/>
            <w:webHidden/>
          </w:rPr>
          <w:fldChar w:fldCharType="end"/>
        </w:r>
      </w:hyperlink>
    </w:p>
    <w:p w14:paraId="67C9F8E4" w14:textId="7E82733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="00B94C8E" w:rsidRPr="00D0297C">
          <w:rPr>
            <w:rStyle w:val="Hiperveza"/>
            <w:rFonts w:cs="Arial"/>
            <w:noProof/>
          </w:rPr>
          <w:t>19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Opis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30</w:t>
        </w:r>
        <w:r w:rsidR="00B94C8E">
          <w:rPr>
            <w:noProof/>
            <w:webHidden/>
          </w:rPr>
          <w:fldChar w:fldCharType="end"/>
        </w:r>
      </w:hyperlink>
    </w:p>
    <w:p w14:paraId="4A5E3E76" w14:textId="0C32C5C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="00B94C8E" w:rsidRPr="00D0297C">
          <w:rPr>
            <w:rStyle w:val="Hiperveza"/>
            <w:rFonts w:cs="Arial"/>
            <w:noProof/>
          </w:rPr>
          <w:t>20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Razrada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31</w:t>
        </w:r>
        <w:r w:rsidR="00B94C8E">
          <w:rPr>
            <w:noProof/>
            <w:webHidden/>
          </w:rPr>
          <w:fldChar w:fldCharType="end"/>
        </w:r>
      </w:hyperlink>
    </w:p>
    <w:p w14:paraId="1C8F0378" w14:textId="64443D53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="00B94C8E" w:rsidRPr="00D0297C">
          <w:rPr>
            <w:rStyle w:val="Hiperveza"/>
            <w:rFonts w:cs="Arial"/>
            <w:noProof/>
          </w:rPr>
          <w:t>21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stanja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32</w:t>
        </w:r>
        <w:r w:rsidR="00B94C8E">
          <w:rPr>
            <w:noProof/>
            <w:webHidden/>
          </w:rPr>
          <w:fldChar w:fldCharType="end"/>
        </w:r>
      </w:hyperlink>
    </w:p>
    <w:p w14:paraId="3584DAD3" w14:textId="5E6F4992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="00B94C8E" w:rsidRPr="00D0297C">
          <w:rPr>
            <w:rStyle w:val="Hiperveza"/>
            <w:rFonts w:cs="Arial"/>
            <w:noProof/>
          </w:rPr>
          <w:t>22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podsustava pregleda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33</w:t>
        </w:r>
        <w:r w:rsidR="00B94C8E">
          <w:rPr>
            <w:noProof/>
            <w:webHidden/>
          </w:rPr>
          <w:fldChar w:fldCharType="end"/>
        </w:r>
      </w:hyperlink>
    </w:p>
    <w:p w14:paraId="44CBAE63" w14:textId="755336D0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="00B94C8E" w:rsidRPr="00D0297C">
          <w:rPr>
            <w:rStyle w:val="Hiperveza"/>
            <w:rFonts w:cs="Arial"/>
            <w:noProof/>
          </w:rPr>
          <w:t>23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komponenti administratorskih poslova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34</w:t>
        </w:r>
        <w:r w:rsidR="00B94C8E">
          <w:rPr>
            <w:noProof/>
            <w:webHidden/>
          </w:rPr>
          <w:fldChar w:fldCharType="end"/>
        </w:r>
      </w:hyperlink>
    </w:p>
    <w:p w14:paraId="54EDEEB8" w14:textId="4EEAF84D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="00B94C8E" w:rsidRPr="00D0297C">
          <w:rPr>
            <w:rStyle w:val="Hiperveza"/>
            <w:rFonts w:cs="Arial"/>
            <w:noProof/>
          </w:rPr>
          <w:t>24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Dijagram razmještaja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35</w:t>
        </w:r>
        <w:r w:rsidR="00B94C8E">
          <w:rPr>
            <w:noProof/>
            <w:webHidden/>
          </w:rPr>
          <w:fldChar w:fldCharType="end"/>
        </w:r>
      </w:hyperlink>
    </w:p>
    <w:p w14:paraId="46EBF21E" w14:textId="41433E2B" w:rsidR="00B94C8E" w:rsidRDefault="00000000">
      <w:pPr>
        <w:pStyle w:val="Sadraj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="00B94C8E" w:rsidRPr="00D0297C">
          <w:rPr>
            <w:rStyle w:val="Hiperveza"/>
            <w:rFonts w:cs="Arial"/>
            <w:noProof/>
          </w:rPr>
          <w:t>25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iperveza"/>
            <w:rFonts w:cs="Arial"/>
            <w:noProof/>
          </w:rPr>
          <w:t>Zaključak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36</w:t>
        </w:r>
        <w:r w:rsidR="00B94C8E"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Reetkatablice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6E9635DE" w:rsidR="00AC1D03" w:rsidRPr="00116CF3" w:rsidRDefault="00AC1D03" w:rsidP="00AC1D03">
                            <w:pPr>
                              <w:pStyle w:val="Opisslike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9A776F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6E9635DE" w:rsidR="00AC1D03" w:rsidRPr="00116CF3" w:rsidRDefault="00AC1D03" w:rsidP="00AC1D03">
                      <w:pPr>
                        <w:pStyle w:val="Opisslike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9A776F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Naslov1"/>
        <w:spacing w:line="300" w:lineRule="auto"/>
        <w:rPr>
          <w:rFonts w:ascii="Arial" w:hAnsi="Arial" w:cs="Arial"/>
        </w:rPr>
      </w:pPr>
      <w:bookmarkStart w:id="19" w:name="_Toc65748025"/>
      <w:bookmarkStart w:id="20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2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2D6353FD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24E89C38" w:rsidR="005C0240" w:rsidRPr="00116CF3" w:rsidRDefault="005C0240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5" w:name="_Toc65748027"/>
      <w:bookmarkStart w:id="26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3C3C30F2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</w:t>
            </w:r>
            <w:r w:rsidR="001D2CE2">
              <w:rPr>
                <w:rFonts w:cs="Arial"/>
                <w:sz w:val="20"/>
                <w:szCs w:val="20"/>
              </w:rPr>
              <w:t>ka</w:t>
            </w:r>
            <w:r w:rsidRPr="00116CF3">
              <w:rPr>
                <w:rFonts w:cs="Arial"/>
                <w:sz w:val="20"/>
                <w:szCs w:val="20"/>
              </w:rPr>
              <w:t>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Odlomakpopisa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F5E37D4" w:rsidR="00B75EC1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Naslov1"/>
        <w:spacing w:line="300" w:lineRule="auto"/>
        <w:rPr>
          <w:rFonts w:ascii="Arial" w:hAnsi="Arial" w:cs="Arial"/>
        </w:rPr>
      </w:pPr>
      <w:bookmarkStart w:id="27" w:name="_Toc65748028"/>
      <w:bookmarkStart w:id="28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Podnoje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0AFCC161" w:rsidR="009568FC" w:rsidRDefault="00975A5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29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cs="Arial"/>
        </w:rPr>
      </w:pPr>
      <w:commentRangeStart w:id="30"/>
      <w:r w:rsidRPr="00116CF3">
        <w:rPr>
          <w:rFonts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Referencakomentara"/>
          <w:rFonts w:cs="Arial"/>
        </w:rPr>
        <w:commentReference w:id="30"/>
      </w:r>
    </w:p>
    <w:p w14:paraId="59BBB6E9" w14:textId="3839CEE7" w:rsidR="003B5BE8" w:rsidRPr="00116CF3" w:rsidRDefault="00975A56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Naslov1"/>
        <w:spacing w:line="300" w:lineRule="auto"/>
        <w:rPr>
          <w:rFonts w:ascii="Arial" w:hAnsi="Arial" w:cs="Arial"/>
        </w:rPr>
      </w:pPr>
      <w:bookmarkStart w:id="31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32"/>
      <w:commentRangeEnd w:id="32"/>
      <w:r w:rsidRPr="00116CF3">
        <w:rPr>
          <w:rStyle w:val="Referencakomentara"/>
          <w:rFonts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4A9E726B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3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5C912D8D" w:rsidR="003B5BE8" w:rsidRPr="00116CF3" w:rsidRDefault="00396A8F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4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Odlomakpopisa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Opisslike"/>
        <w:spacing w:line="300" w:lineRule="auto"/>
        <w:jc w:val="center"/>
        <w:rPr>
          <w:rFonts w:cs="Arial"/>
        </w:rPr>
      </w:pPr>
      <w:commentRangeStart w:id="35"/>
      <w:r w:rsidRPr="00116CF3">
        <w:rPr>
          <w:rFonts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Referencakomentara"/>
          <w:rFonts w:cs="Arial"/>
          <w:i w:val="0"/>
          <w:iCs w:val="0"/>
          <w:color w:val="auto"/>
        </w:rPr>
        <w:commentReference w:id="35"/>
      </w:r>
    </w:p>
    <w:p w14:paraId="0057FFC0" w14:textId="75C2A40A" w:rsidR="000D3F26" w:rsidRPr="00116CF3" w:rsidRDefault="000D3F2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Naslov1"/>
        <w:spacing w:line="300" w:lineRule="auto"/>
        <w:rPr>
          <w:rFonts w:ascii="Arial" w:hAnsi="Arial" w:cs="Arial"/>
        </w:rPr>
      </w:pPr>
      <w:bookmarkStart w:id="36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66535C8C" w:rsidR="00BC5449" w:rsidRPr="00116CF3" w:rsidRDefault="00BC5449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Naslov1"/>
        <w:spacing w:line="300" w:lineRule="auto"/>
        <w:rPr>
          <w:rFonts w:ascii="Arial" w:hAnsi="Arial" w:cs="Arial"/>
        </w:rPr>
      </w:pPr>
      <w:bookmarkStart w:id="37" w:name="_Toc65748029"/>
      <w:bookmarkStart w:id="38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Odlomakpopisa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50B069CE" w:rsidR="00FF1BB9" w:rsidRPr="00116CF3" w:rsidRDefault="007F136B" w:rsidP="001F4C0E">
      <w:pPr>
        <w:pStyle w:val="Opisslike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Naslov1"/>
      </w:pPr>
      <w:bookmarkStart w:id="39" w:name="_Toc163846274"/>
      <w:r w:rsidRPr="00116CF3">
        <w:t>Dodatni opis sustava</w:t>
      </w:r>
      <w:bookmarkEnd w:id="39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40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Odlomakpopisa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40"/>
      <w:bookmarkEnd w:id="41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F5844FF" w:rsidR="00995E25" w:rsidRPr="00116CF3" w:rsidRDefault="00995E25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E25B487" w:rsidR="00CF18EA" w:rsidRDefault="00BC3686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074D8933" w:rsidR="00995E25" w:rsidRPr="00CF18EA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9A776F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02308EEA" w14:textId="6C2E86DB" w:rsidR="00CF18EA" w:rsidRPr="001D2CE2" w:rsidRDefault="005059C7" w:rsidP="001D2CE2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>predstavlja logički sloj aplikacije. Ovaj sloj sadrži logiku kojom se podatci dobiveni od prezentacijskog sloja dohvaćaju iz baze podataka (SQLite) i obrađuju.</w:t>
      </w:r>
      <w:r w:rsidR="00CF18EA"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6"/>
      <w:r>
        <w:rPr>
          <w:rFonts w:ascii="Arial" w:hAnsi="Arial" w:cs="Arial"/>
        </w:rPr>
        <w:lastRenderedPageBreak/>
        <w:t>Opis modela i baze podataka</w:t>
      </w:r>
      <w:bookmarkEnd w:id="42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646029A2" w:rsidR="00081E22" w:rsidRDefault="00CF18EA" w:rsidP="001F4C0E">
      <w:pPr>
        <w:pStyle w:val="Opisslike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9A776F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77"/>
      <w:r>
        <w:rPr>
          <w:rFonts w:ascii="Arial" w:hAnsi="Arial" w:cs="Arial"/>
        </w:rPr>
        <w:lastRenderedPageBreak/>
        <w:t>Opis implementacije</w:t>
      </w:r>
      <w:bookmarkEnd w:id="43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50881439" w14:textId="31D3DEE2" w:rsidR="00067129" w:rsidRDefault="00067129" w:rsidP="00067129"/>
    <w:p w14:paraId="6F560EA4" w14:textId="77777777" w:rsidR="00B57118" w:rsidRDefault="00023A9C" w:rsidP="00B57118">
      <w:pPr>
        <w:keepNext/>
      </w:pPr>
      <w:r w:rsidRPr="00023A9C">
        <w:rPr>
          <w:noProof/>
        </w:rPr>
        <w:drawing>
          <wp:inline distT="0" distB="0" distL="0" distR="0" wp14:anchorId="4557F51A" wp14:editId="396201FC">
            <wp:extent cx="5760720" cy="1869440"/>
            <wp:effectExtent l="0" t="0" r="0" b="0"/>
            <wp:docPr id="6741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2183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6226" w14:textId="7EA3A9C9" w:rsidR="00023A9C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3FDB1A20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16</w:t>
      </w:r>
      <w:r>
        <w:fldChar w:fldCharType="end"/>
      </w:r>
      <w:r>
        <w:t>. Dijagram klasa 2. dio („repository“)</w:t>
      </w:r>
    </w:p>
    <w:p w14:paraId="14447E1E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03660197" w:rsidR="00067129" w:rsidRDefault="00B57118" w:rsidP="00B57118">
      <w:pPr>
        <w:pStyle w:val="Opisslike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9A776F">
        <w:rPr>
          <w:noProof/>
        </w:rPr>
        <w:t>17</w:t>
      </w:r>
      <w:r>
        <w:fldChar w:fldCharType="end"/>
      </w:r>
      <w:r>
        <w:t>. Dijagram klasa 3. dio („controller“)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>recepta. U „repository“ dijelu je sučelje IRecipeRepository koje sadrži apstraktne metode potrebne za funkcije kao što su kreiranje recepta, ažuriranje, bristanje i 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p w14:paraId="3A86DF65" w14:textId="2568415B" w:rsidR="00081E22" w:rsidRPr="00081E22" w:rsidRDefault="00081E22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78"/>
      <w:r w:rsidRPr="00081E22">
        <w:rPr>
          <w:rFonts w:ascii="Arial" w:hAnsi="Arial" w:cs="Arial"/>
        </w:rPr>
        <w:t>Razrada implementacije</w:t>
      </w:r>
      <w:bookmarkEnd w:id="44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Tijeloteksta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Komponente backenda</w:t>
            </w:r>
          </w:p>
        </w:tc>
      </w:tr>
      <w:tr w:rsidR="00081E22" w:rsidRPr="00116CF3" w14:paraId="7F22ADBF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6A9D984" w14:textId="39F645A1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D0A7D50" w14:textId="7CC1FF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676302C" w14:textId="1DBC0AD0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Dio aplikacije za administratorske poslove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0A9F781E" w:rsidR="00081E22" w:rsidRPr="00116CF3" w:rsidRDefault="00081E22" w:rsidP="001F4C0E">
            <w:pPr>
              <w:pStyle w:val="Tijeloteksta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Tijeloteksta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79"/>
      <w:r>
        <w:rPr>
          <w:rFonts w:ascii="Arial" w:hAnsi="Arial" w:cs="Arial"/>
        </w:rPr>
        <w:t>Dijagram stanja baze podataka</w:t>
      </w:r>
      <w:bookmarkEnd w:id="45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6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7" w:name="_Toc163846281"/>
      <w:r>
        <w:rPr>
          <w:rFonts w:ascii="Arial" w:hAnsi="Arial" w:cs="Arial"/>
        </w:rPr>
        <w:lastRenderedPageBreak/>
        <w:t xml:space="preserve">Dijagram komponenti </w:t>
      </w:r>
      <w:bookmarkEnd w:id="47"/>
      <w:r w:rsidR="00E14151">
        <w:rPr>
          <w:rFonts w:ascii="Arial" w:hAnsi="Arial" w:cs="Arial"/>
        </w:rPr>
        <w:t>backenda</w:t>
      </w:r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  <w:noProof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14840441" w:rsidR="009A776F" w:rsidRDefault="009A776F" w:rsidP="009A776F">
      <w:pPr>
        <w:pStyle w:val="Opisslike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Dijagram komponenti backenda</w:t>
      </w:r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Slika 18 prikazuje dijagram komponenti koje su bitne za rad API-ja aplikacije. „Server.dll“ je biblioteka koja sadrži sve klase logike backenda aplikacije. „AppDb.db“ je datoteka baze podataka. Datoteka „appsettings.json“ sadrži postavke za pokretanje API-ja, kao što je lokacija datoteke baze podataka. Ostale .dll datoteke su vanjske biblioteke potrebne za rad aplikacije.</w:t>
      </w:r>
    </w:p>
    <w:p w14:paraId="282A50E6" w14:textId="77777777" w:rsidR="001D2CE2" w:rsidRDefault="001D2CE2" w:rsidP="009A776F">
      <w:pPr>
        <w:spacing w:after="0" w:line="300" w:lineRule="auto"/>
        <w:jc w:val="both"/>
        <w:rPr>
          <w:rFonts w:cs="Arial"/>
          <w:sz w:val="24"/>
          <w:szCs w:val="24"/>
        </w:rPr>
      </w:pPr>
    </w:p>
    <w:p w14:paraId="21D35662" w14:textId="3F40C4E3" w:rsidR="00DB30FD" w:rsidRPr="001D2CE2" w:rsidRDefault="001D2CE2" w:rsidP="006F3133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Administrator sustava obavlja dvije vrste posla: održavanje podataka o receptima i osvježavanje podataka o korisnicima.</w:t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8" w:name="_Toc163846282"/>
      <w:r>
        <w:rPr>
          <w:rFonts w:ascii="Arial" w:hAnsi="Arial" w:cs="Arial"/>
        </w:rPr>
        <w:lastRenderedPageBreak/>
        <w:t>Dijagram razmještaja</w:t>
      </w:r>
      <w:bookmarkEnd w:id="48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5EDA1B79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>Slika ** prikazuje dijagram razmještaja sustava pretrage recepata koji se nalazi na aplikacijskom poslužitelju __________ s operacijskim sustavom _______ te se pokreće unutar _____________</w:t>
      </w:r>
      <w:r>
        <w:rPr>
          <w:rFonts w:cs="Arial"/>
          <w:sz w:val="24"/>
          <w:szCs w:val="24"/>
        </w:rPr>
        <w:t>.</w:t>
      </w:r>
    </w:p>
    <w:p w14:paraId="3391DDA3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C5B2E3C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7F504B2B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07639548" w14:textId="77777777" w:rsidR="006F3133" w:rsidRDefault="006F3133">
      <w:pPr>
        <w:spacing w:after="0" w:line="240" w:lineRule="auto"/>
        <w:rPr>
          <w:rFonts w:cs="Arial"/>
          <w:sz w:val="24"/>
          <w:szCs w:val="24"/>
        </w:rPr>
      </w:pPr>
    </w:p>
    <w:p w14:paraId="60593178" w14:textId="00A16E59" w:rsidR="006F3133" w:rsidRDefault="006F3133" w:rsidP="006F3133">
      <w:pPr>
        <w:spacing w:after="0" w:line="240" w:lineRule="auto"/>
        <w:jc w:val="both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  <w:sz w:val="24"/>
          <w:szCs w:val="24"/>
        </w:rPr>
        <w:t>Poslužitelju korisnici pristupaju sa svojim uređajima, a posebni poslužitelj se koristi za pohranu podataka s SQLite implementacijom sustava za upravljanje bazama podataka gdje se pohranjuju svi bitni podaci, a to su podaci o korisnicima i receptima te favoriziranim receptima.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Naslov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9" w:name="_Toc163846283"/>
      <w:r>
        <w:rPr>
          <w:rFonts w:ascii="Arial" w:hAnsi="Arial" w:cs="Arial"/>
        </w:rPr>
        <w:lastRenderedPageBreak/>
        <w:t>Zaključak</w:t>
      </w:r>
      <w:bookmarkEnd w:id="49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321F0B">
      <w:headerReference w:type="default" r:id="rId33"/>
      <w:footerReference w:type="default" r:id="rId34"/>
      <w:headerReference w:type="first" r:id="rId35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Tekstkomentara"/>
      </w:pPr>
      <w:r>
        <w:rPr>
          <w:rStyle w:val="Referencakomentara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Tekstkomentara"/>
      </w:pPr>
      <w:r>
        <w:rPr>
          <w:rStyle w:val="Referencakomentara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7022F" w14:textId="77777777" w:rsidR="00321F0B" w:rsidRDefault="00321F0B" w:rsidP="00E9762A">
      <w:pPr>
        <w:spacing w:after="0" w:line="240" w:lineRule="auto"/>
      </w:pPr>
      <w:r>
        <w:separator/>
      </w:r>
    </w:p>
  </w:endnote>
  <w:endnote w:type="continuationSeparator" w:id="0">
    <w:p w14:paraId="3CC5AB23" w14:textId="77777777" w:rsidR="00321F0B" w:rsidRDefault="00321F0B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0DF7702B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1D2CE2">
            <w:rPr>
              <w:noProof/>
            </w:rPr>
            <w:t>16.4.2024.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6AA0F" w14:textId="77777777" w:rsidR="00321F0B" w:rsidRDefault="00321F0B" w:rsidP="00E9762A">
      <w:pPr>
        <w:spacing w:after="0" w:line="240" w:lineRule="auto"/>
      </w:pPr>
      <w:r>
        <w:separator/>
      </w:r>
    </w:p>
  </w:footnote>
  <w:footnote w:type="continuationSeparator" w:id="0">
    <w:p w14:paraId="19A76D28" w14:textId="77777777" w:rsidR="00321F0B" w:rsidRDefault="00321F0B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Zaglavlje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Zaglavlje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2CE2"/>
    <w:rsid w:val="001D4320"/>
    <w:rsid w:val="001E5953"/>
    <w:rsid w:val="001E7672"/>
    <w:rsid w:val="001F00A5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1F0B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516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sz w:val="22"/>
      <w:szCs w:val="22"/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Tijeloteksta">
    <w:name w:val="Body Text"/>
    <w:basedOn w:val="Normal"/>
    <w:link w:val="Tijeloteksta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TijelotekstaChar">
    <w:name w:val="Tijelo teksta Char"/>
    <w:basedOn w:val="Zadanifontodlomka"/>
    <w:link w:val="Tijeloteksta"/>
    <w:rsid w:val="00090A5D"/>
    <w:rPr>
      <w:rFonts w:ascii="Book Antiqua" w:eastAsia="Times New Roman" w:hAnsi="Book Antiqua"/>
      <w:lang w:val="en-US"/>
    </w:rPr>
  </w:style>
  <w:style w:type="paragraph" w:styleId="Odlomakpopisa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Opisslike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Brojstranice">
    <w:name w:val="page number"/>
    <w:basedOn w:val="Zadanifontodlomka"/>
    <w:uiPriority w:val="99"/>
    <w:semiHidden/>
    <w:unhideWhenUsed/>
    <w:rsid w:val="009A50CC"/>
  </w:style>
  <w:style w:type="character" w:styleId="Referencakomentara">
    <w:name w:val="annotation reference"/>
    <w:basedOn w:val="Zadanifontodlomka"/>
    <w:uiPriority w:val="99"/>
    <w:semiHidden/>
    <w:unhideWhenUsed/>
    <w:rsid w:val="00D22928"/>
    <w:rPr>
      <w:sz w:val="16"/>
      <w:szCs w:val="16"/>
    </w:rPr>
  </w:style>
  <w:style w:type="paragraph" w:styleId="Tekstkomentara">
    <w:name w:val="annotation text"/>
    <w:basedOn w:val="Normal"/>
    <w:link w:val="Tekstkomentara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TekstkomentaraChar">
    <w:name w:val="Tekst komentara Char"/>
    <w:basedOn w:val="Zadanifontodlomka"/>
    <w:link w:val="Tekstkomentara"/>
    <w:uiPriority w:val="99"/>
    <w:semiHidden/>
    <w:rsid w:val="00D22928"/>
    <w:rPr>
      <w:lang w:eastAsia="en-US"/>
    </w:rPr>
  </w:style>
  <w:style w:type="paragraph" w:styleId="Predmetkomentara">
    <w:name w:val="annotation subject"/>
    <w:basedOn w:val="Tekstkomentara"/>
    <w:next w:val="Tekstkomentara"/>
    <w:link w:val="PredmetkomentaraChar"/>
    <w:uiPriority w:val="99"/>
    <w:semiHidden/>
    <w:unhideWhenUsed/>
    <w:rsid w:val="00D22928"/>
    <w:rPr>
      <w:b/>
      <w:bCs/>
    </w:rPr>
  </w:style>
  <w:style w:type="character" w:customStyle="1" w:styleId="PredmetkomentaraChar">
    <w:name w:val="Predmet komentara Char"/>
    <w:basedOn w:val="TekstkomentaraChar"/>
    <w:link w:val="Predmetkomentara"/>
    <w:uiPriority w:val="99"/>
    <w:semiHidden/>
    <w:rsid w:val="00D22928"/>
    <w:rPr>
      <w:b/>
      <w:bCs/>
      <w:lang w:eastAsia="en-US"/>
    </w:rPr>
  </w:style>
  <w:style w:type="paragraph" w:styleId="Revizija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Zadanifontodlomka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280</TotalTime>
  <Pages>36</Pages>
  <Words>3522</Words>
  <Characters>20080</Characters>
  <Application>Microsoft Office Word</Application>
  <DocSecurity>0</DocSecurity>
  <Lines>167</Lines>
  <Paragraphs>47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23555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Nikola Platnjak (nplatnjak)</cp:lastModifiedBy>
  <cp:revision>7</cp:revision>
  <cp:lastPrinted>2008-05-05T13:41:00Z</cp:lastPrinted>
  <dcterms:created xsi:type="dcterms:W3CDTF">2024-04-11T21:20:00Z</dcterms:created>
  <dcterms:modified xsi:type="dcterms:W3CDTF">2024-04-16T19:14:00Z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