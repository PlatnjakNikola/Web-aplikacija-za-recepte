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1F0E0A4A" w:rsidR="00344D25" w:rsidRPr="00116CF3" w:rsidRDefault="009A50CC" w:rsidP="001F4C0E">
            <w:pPr>
              <w:pStyle w:val="Bezproreda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D2CE2">
              <w:rPr>
                <w:rStyle w:val="Brojstranice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 xml:space="preserve">Nikola Platnjak, Dorian </w:t>
            </w:r>
            <w:proofErr w:type="spellStart"/>
            <w:r w:rsidRPr="00116CF3">
              <w:rPr>
                <w:rFonts w:cs="Arial"/>
                <w:b/>
                <w:sz w:val="28"/>
                <w:lang w:val="hr-HR"/>
              </w:rPr>
              <w:t>Hajnić</w:t>
            </w:r>
            <w:proofErr w:type="spellEnd"/>
            <w:r w:rsidRPr="00116CF3">
              <w:rPr>
                <w:rFonts w:cs="Arial"/>
                <w:b/>
                <w:sz w:val="28"/>
                <w:lang w:val="hr-HR"/>
              </w:rPr>
              <w:t xml:space="preserve">, Kristina Aničić, Nina </w:t>
            </w:r>
            <w:proofErr w:type="spellStart"/>
            <w:r w:rsidRPr="00116CF3">
              <w:rPr>
                <w:rFonts w:cs="Arial"/>
                <w:b/>
                <w:sz w:val="28"/>
                <w:lang w:val="hr-HR"/>
              </w:rPr>
              <w:t>Šalković</w:t>
            </w:r>
            <w:proofErr w:type="spellEnd"/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16209698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746307">
              <w:rPr>
                <w:rFonts w:cs="Arial"/>
                <w:b/>
                <w:noProof/>
                <w:sz w:val="28"/>
                <w:lang w:val="hr-HR"/>
              </w:rPr>
              <w:t>19.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Naslov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Nina </w:t>
            </w:r>
            <w:proofErr w:type="spellStart"/>
            <w:r w:rsidRPr="00116CF3">
              <w:rPr>
                <w:rFonts w:ascii="Arial" w:hAnsi="Arial" w:cs="Arial"/>
                <w:sz w:val="20"/>
                <w:szCs w:val="20"/>
              </w:rPr>
              <w:t>Šalković</w:t>
            </w:r>
            <w:proofErr w:type="spellEnd"/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 xml:space="preserve">Nina </w:t>
            </w:r>
            <w:proofErr w:type="spellStart"/>
            <w:r w:rsidRPr="00116CF3">
              <w:rPr>
                <w:rFonts w:ascii="Arial" w:hAnsi="Arial" w:cs="Arial"/>
                <w:sz w:val="20"/>
                <w:szCs w:val="20"/>
              </w:rPr>
              <w:t>Šalković</w:t>
            </w:r>
            <w:proofErr w:type="spellEnd"/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Dorian </w:t>
            </w:r>
            <w:proofErr w:type="spellStart"/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Hajnić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 xml:space="preserve">Nina </w:t>
            </w:r>
            <w:proofErr w:type="spellStart"/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Šalković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Naslov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iperveza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="00B94C8E" w:rsidRPr="00D0297C">
          <w:rPr>
            <w:rStyle w:val="Hiperveza"/>
            <w:rFonts w:cs="Arial"/>
            <w:noProof/>
          </w:rPr>
          <w:t>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Sadržaj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</w:t>
        </w:r>
        <w:r w:rsidR="00B94C8E">
          <w:rPr>
            <w:noProof/>
            <w:webHidden/>
          </w:rPr>
          <w:fldChar w:fldCharType="end"/>
        </w:r>
      </w:hyperlink>
    </w:p>
    <w:p w14:paraId="5ABC47FA" w14:textId="4844F19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="00B94C8E" w:rsidRPr="00D0297C">
          <w:rPr>
            <w:rStyle w:val="Hiperveza"/>
            <w:rFonts w:cs="Arial"/>
            <w:noProof/>
          </w:rPr>
          <w:t>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Uvod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4</w:t>
        </w:r>
        <w:r w:rsidR="00B94C8E">
          <w:rPr>
            <w:noProof/>
            <w:webHidden/>
          </w:rPr>
          <w:fldChar w:fldCharType="end"/>
        </w:r>
      </w:hyperlink>
    </w:p>
    <w:p w14:paraId="0422325E" w14:textId="042CAB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="00B94C8E" w:rsidRPr="00D0297C">
          <w:rPr>
            <w:rStyle w:val="Hiperveza"/>
            <w:rFonts w:cs="Arial"/>
            <w:noProof/>
          </w:rPr>
          <w:t>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Pojmovnik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5</w:t>
        </w:r>
        <w:r w:rsidR="00B94C8E">
          <w:rPr>
            <w:noProof/>
            <w:webHidden/>
          </w:rPr>
          <w:fldChar w:fldCharType="end"/>
        </w:r>
      </w:hyperlink>
    </w:p>
    <w:p w14:paraId="2EF2ECE2" w14:textId="0166CB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="00B94C8E" w:rsidRPr="00D0297C">
          <w:rPr>
            <w:rStyle w:val="Hiperveza"/>
            <w:rFonts w:cs="Arial"/>
            <w:noProof/>
          </w:rPr>
          <w:t>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Definicija korisničkih zahtjeva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6</w:t>
        </w:r>
        <w:r w:rsidR="00B94C8E">
          <w:rPr>
            <w:noProof/>
            <w:webHidden/>
          </w:rPr>
          <w:fldChar w:fldCharType="end"/>
        </w:r>
      </w:hyperlink>
    </w:p>
    <w:p w14:paraId="38765E70" w14:textId="699B201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="00B94C8E" w:rsidRPr="00D0297C">
          <w:rPr>
            <w:rStyle w:val="Hiperveza"/>
            <w:rFonts w:cs="Arial"/>
            <w:noProof/>
          </w:rPr>
          <w:t>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Specifikacija zahtjeva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9</w:t>
        </w:r>
        <w:r w:rsidR="00B94C8E">
          <w:rPr>
            <w:noProof/>
            <w:webHidden/>
          </w:rPr>
          <w:fldChar w:fldCharType="end"/>
        </w:r>
      </w:hyperlink>
    </w:p>
    <w:p w14:paraId="3011BB57" w14:textId="06654CD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="00B94C8E" w:rsidRPr="00D0297C">
          <w:rPr>
            <w:rStyle w:val="Hiperveza"/>
            <w:rFonts w:cs="Arial"/>
            <w:noProof/>
          </w:rPr>
          <w:t>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UC1 – Registracija korisnika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10</w:t>
        </w:r>
        <w:r w:rsidR="00B94C8E">
          <w:rPr>
            <w:noProof/>
            <w:webHidden/>
          </w:rPr>
          <w:fldChar w:fldCharType="end"/>
        </w:r>
      </w:hyperlink>
    </w:p>
    <w:p w14:paraId="334CCB7A" w14:textId="3A4361D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="00B94C8E" w:rsidRPr="00D0297C">
          <w:rPr>
            <w:rStyle w:val="Hiperveza"/>
            <w:rFonts w:cs="Arial"/>
            <w:noProof/>
          </w:rPr>
          <w:t>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UC2 – Prijava u sustav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12</w:t>
        </w:r>
        <w:r w:rsidR="00B94C8E">
          <w:rPr>
            <w:noProof/>
            <w:webHidden/>
          </w:rPr>
          <w:fldChar w:fldCharType="end"/>
        </w:r>
      </w:hyperlink>
    </w:p>
    <w:p w14:paraId="2426DD1D" w14:textId="2FED94F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="00B94C8E" w:rsidRPr="00D0297C">
          <w:rPr>
            <w:rStyle w:val="Hiperveza"/>
            <w:rFonts w:cs="Arial"/>
            <w:noProof/>
          </w:rPr>
          <w:t>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UC3 – Pretraga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14</w:t>
        </w:r>
        <w:r w:rsidR="00B94C8E">
          <w:rPr>
            <w:noProof/>
            <w:webHidden/>
          </w:rPr>
          <w:fldChar w:fldCharType="end"/>
        </w:r>
      </w:hyperlink>
    </w:p>
    <w:p w14:paraId="01FD7A8E" w14:textId="5C41F6E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="00B94C8E" w:rsidRPr="00D0297C">
          <w:rPr>
            <w:rStyle w:val="Hiperveza"/>
            <w:rFonts w:cs="Arial"/>
            <w:noProof/>
          </w:rPr>
          <w:t>10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UC4 – Admin sustav upravljanja receptima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16</w:t>
        </w:r>
        <w:r w:rsidR="00B94C8E">
          <w:rPr>
            <w:noProof/>
            <w:webHidden/>
          </w:rPr>
          <w:fldChar w:fldCharType="end"/>
        </w:r>
      </w:hyperlink>
    </w:p>
    <w:p w14:paraId="745344F7" w14:textId="2C2AEE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="00B94C8E" w:rsidRPr="00D0297C">
          <w:rPr>
            <w:rStyle w:val="Hiperveza"/>
            <w:rFonts w:cs="Arial"/>
            <w:noProof/>
          </w:rPr>
          <w:t>11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UC5 – Dodavanje favorita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18</w:t>
        </w:r>
        <w:r w:rsidR="00B94C8E">
          <w:rPr>
            <w:noProof/>
            <w:webHidden/>
          </w:rPr>
          <w:fldChar w:fldCharType="end"/>
        </w:r>
      </w:hyperlink>
    </w:p>
    <w:p w14:paraId="3989BE74" w14:textId="2B33A3D6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="00B94C8E" w:rsidRPr="00D0297C">
          <w:rPr>
            <w:rStyle w:val="Hiperveza"/>
            <w:rFonts w:cs="Arial"/>
            <w:noProof/>
          </w:rPr>
          <w:t>12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UC6 – Prikaz najpopularnijih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20</w:t>
        </w:r>
        <w:r w:rsidR="00B94C8E">
          <w:rPr>
            <w:noProof/>
            <w:webHidden/>
          </w:rPr>
          <w:fldChar w:fldCharType="end"/>
        </w:r>
      </w:hyperlink>
    </w:p>
    <w:p w14:paraId="745C4952" w14:textId="15A9BAC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="00B94C8E" w:rsidRPr="00D0297C">
          <w:rPr>
            <w:rStyle w:val="Hiperveza"/>
            <w:rFonts w:cs="Arial"/>
            <w:noProof/>
          </w:rPr>
          <w:t>13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UC7 – Preuzimanje pdf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21</w:t>
        </w:r>
        <w:r w:rsidR="00B94C8E">
          <w:rPr>
            <w:noProof/>
            <w:webHidden/>
          </w:rPr>
          <w:fldChar w:fldCharType="end"/>
        </w:r>
      </w:hyperlink>
    </w:p>
    <w:p w14:paraId="1375BF2F" w14:textId="5414CF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="00B94C8E" w:rsidRPr="00D0297C">
          <w:rPr>
            <w:rStyle w:val="Hiperveza"/>
            <w:rFonts w:cs="Arial"/>
            <w:noProof/>
          </w:rPr>
          <w:t>14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UC8 – Pretvorba mjernih jedinica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23</w:t>
        </w:r>
        <w:r w:rsidR="00B94C8E">
          <w:rPr>
            <w:noProof/>
            <w:webHidden/>
          </w:rPr>
          <w:fldChar w:fldCharType="end"/>
        </w:r>
      </w:hyperlink>
    </w:p>
    <w:p w14:paraId="2734333C" w14:textId="6ADFA7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="00B94C8E" w:rsidRPr="00D0297C">
          <w:rPr>
            <w:rStyle w:val="Hiperveza"/>
            <w:rFonts w:cs="Arial"/>
            <w:noProof/>
          </w:rPr>
          <w:t>15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UC9 – Detaljan prikaz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25</w:t>
        </w:r>
        <w:r w:rsidR="00B94C8E">
          <w:rPr>
            <w:noProof/>
            <w:webHidden/>
          </w:rPr>
          <w:fldChar w:fldCharType="end"/>
        </w:r>
      </w:hyperlink>
    </w:p>
    <w:p w14:paraId="189E5160" w14:textId="1F6F952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="00B94C8E" w:rsidRPr="00D0297C">
          <w:rPr>
            <w:rStyle w:val="Hiperveza"/>
            <w:noProof/>
          </w:rPr>
          <w:t>16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noProof/>
          </w:rPr>
          <w:t>Dodatni opis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26</w:t>
        </w:r>
        <w:r w:rsidR="00B94C8E">
          <w:rPr>
            <w:noProof/>
            <w:webHidden/>
          </w:rPr>
          <w:fldChar w:fldCharType="end"/>
        </w:r>
      </w:hyperlink>
    </w:p>
    <w:p w14:paraId="0CA49BC8" w14:textId="2F2E6F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="00B94C8E" w:rsidRPr="00D0297C">
          <w:rPr>
            <w:rStyle w:val="Hiperveza"/>
            <w:rFonts w:cs="Arial"/>
            <w:noProof/>
          </w:rPr>
          <w:t>17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Arhitektura sustava programske potpore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27</w:t>
        </w:r>
        <w:r w:rsidR="00B94C8E">
          <w:rPr>
            <w:noProof/>
            <w:webHidden/>
          </w:rPr>
          <w:fldChar w:fldCharType="end"/>
        </w:r>
      </w:hyperlink>
    </w:p>
    <w:p w14:paraId="21F8FB36" w14:textId="233DDCB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="00B94C8E" w:rsidRPr="00D0297C">
          <w:rPr>
            <w:rStyle w:val="Hiperveza"/>
            <w:rFonts w:cs="Arial"/>
            <w:noProof/>
          </w:rPr>
          <w:t>18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modela i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29</w:t>
        </w:r>
        <w:r w:rsidR="00B94C8E">
          <w:rPr>
            <w:noProof/>
            <w:webHidden/>
          </w:rPr>
          <w:fldChar w:fldCharType="end"/>
        </w:r>
      </w:hyperlink>
    </w:p>
    <w:p w14:paraId="67C9F8E4" w14:textId="7E82733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="00B94C8E" w:rsidRPr="00D0297C">
          <w:rPr>
            <w:rStyle w:val="Hiperveza"/>
            <w:rFonts w:cs="Arial"/>
            <w:noProof/>
          </w:rPr>
          <w:t>19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30</w:t>
        </w:r>
        <w:r w:rsidR="00B94C8E">
          <w:rPr>
            <w:noProof/>
            <w:webHidden/>
          </w:rPr>
          <w:fldChar w:fldCharType="end"/>
        </w:r>
      </w:hyperlink>
    </w:p>
    <w:p w14:paraId="4A5E3E76" w14:textId="0C32C5C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="00B94C8E" w:rsidRPr="00D0297C">
          <w:rPr>
            <w:rStyle w:val="Hiperveza"/>
            <w:rFonts w:cs="Arial"/>
            <w:noProof/>
          </w:rPr>
          <w:t>20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Razrada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31</w:t>
        </w:r>
        <w:r w:rsidR="00B94C8E">
          <w:rPr>
            <w:noProof/>
            <w:webHidden/>
          </w:rPr>
          <w:fldChar w:fldCharType="end"/>
        </w:r>
      </w:hyperlink>
    </w:p>
    <w:p w14:paraId="1C8F0378" w14:textId="64443D5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="00B94C8E" w:rsidRPr="00D0297C">
          <w:rPr>
            <w:rStyle w:val="Hiperveza"/>
            <w:rFonts w:cs="Arial"/>
            <w:noProof/>
          </w:rPr>
          <w:t>21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stanja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32</w:t>
        </w:r>
        <w:r w:rsidR="00B94C8E">
          <w:rPr>
            <w:noProof/>
            <w:webHidden/>
          </w:rPr>
          <w:fldChar w:fldCharType="end"/>
        </w:r>
      </w:hyperlink>
    </w:p>
    <w:p w14:paraId="3584DAD3" w14:textId="5E6F499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="00B94C8E" w:rsidRPr="00D0297C">
          <w:rPr>
            <w:rStyle w:val="Hiperveza"/>
            <w:rFonts w:cs="Arial"/>
            <w:noProof/>
          </w:rPr>
          <w:t>22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podsustava pregleda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33</w:t>
        </w:r>
        <w:r w:rsidR="00B94C8E">
          <w:rPr>
            <w:noProof/>
            <w:webHidden/>
          </w:rPr>
          <w:fldChar w:fldCharType="end"/>
        </w:r>
      </w:hyperlink>
    </w:p>
    <w:p w14:paraId="44CBAE63" w14:textId="755336D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="00B94C8E" w:rsidRPr="00D0297C">
          <w:rPr>
            <w:rStyle w:val="Hiperveza"/>
            <w:rFonts w:cs="Arial"/>
            <w:noProof/>
          </w:rPr>
          <w:t>23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administratorskih poslova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34</w:t>
        </w:r>
        <w:r w:rsidR="00B94C8E">
          <w:rPr>
            <w:noProof/>
            <w:webHidden/>
          </w:rPr>
          <w:fldChar w:fldCharType="end"/>
        </w:r>
      </w:hyperlink>
    </w:p>
    <w:p w14:paraId="54EDEEB8" w14:textId="4EEAF84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="00B94C8E" w:rsidRPr="00D0297C">
          <w:rPr>
            <w:rStyle w:val="Hiperveza"/>
            <w:rFonts w:cs="Arial"/>
            <w:noProof/>
          </w:rPr>
          <w:t>24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razmještaja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35</w:t>
        </w:r>
        <w:r w:rsidR="00B94C8E">
          <w:rPr>
            <w:noProof/>
            <w:webHidden/>
          </w:rPr>
          <w:fldChar w:fldCharType="end"/>
        </w:r>
      </w:hyperlink>
    </w:p>
    <w:p w14:paraId="46EBF21E" w14:textId="41433E2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="00B94C8E" w:rsidRPr="00D0297C">
          <w:rPr>
            <w:rStyle w:val="Hiperveza"/>
            <w:rFonts w:cs="Arial"/>
            <w:noProof/>
          </w:rPr>
          <w:t>25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Zaključak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36</w:t>
        </w:r>
        <w:r w:rsidR="00B94C8E"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 xml:space="preserve">posljetku, aplikacija </w:t>
      </w:r>
      <w:proofErr w:type="spellStart"/>
      <w:r w:rsidR="00D01615" w:rsidRPr="00116CF3">
        <w:rPr>
          <w:rFonts w:cs="Arial"/>
          <w:sz w:val="24"/>
        </w:rPr>
        <w:t>responzivno</w:t>
      </w:r>
      <w:proofErr w:type="spellEnd"/>
      <w:r w:rsidR="00D01615" w:rsidRPr="00116CF3">
        <w:rPr>
          <w:rFonts w:cs="Arial"/>
          <w:sz w:val="24"/>
        </w:rPr>
        <w:t xml:space="preserve">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Reetkatablice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6E9635DE" w:rsidR="00AC1D03" w:rsidRPr="00116CF3" w:rsidRDefault="00AC1D03" w:rsidP="00AC1D03">
                            <w:pPr>
                              <w:pStyle w:val="Opisslike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9A776F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6E9635DE" w:rsidR="00AC1D03" w:rsidRPr="00116CF3" w:rsidRDefault="00AC1D03" w:rsidP="00AC1D03">
                      <w:pPr>
                        <w:pStyle w:val="Opisslike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9A776F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9" w:name="_Toc65748025"/>
      <w:bookmarkStart w:id="20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2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2D6353FD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24E89C38" w:rsidR="005C0240" w:rsidRPr="00116CF3" w:rsidRDefault="005C0240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5" w:name="_Toc65748027"/>
      <w:bookmarkStart w:id="26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3C3C30F2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F5E37D4" w:rsidR="00B75EC1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7" w:name="_Toc65748028"/>
      <w:bookmarkStart w:id="28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Podnoje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0AFCC161" w:rsidR="009568FC" w:rsidRDefault="00975A5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29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EE67652" w:rsidR="00975A56" w:rsidRPr="00116CF3" w:rsidRDefault="00E31426" w:rsidP="001F4C0E">
      <w:pPr>
        <w:keepNext/>
        <w:spacing w:line="300" w:lineRule="auto"/>
        <w:rPr>
          <w:rFonts w:cs="Arial"/>
        </w:rPr>
      </w:pPr>
      <w:r w:rsidRPr="00E31426">
        <w:rPr>
          <w:rFonts w:cs="Arial"/>
          <w:noProof/>
        </w:rPr>
        <w:drawing>
          <wp:inline distT="0" distB="0" distL="0" distR="0" wp14:anchorId="6A561269" wp14:editId="77DC43FF">
            <wp:extent cx="5760720" cy="4750435"/>
            <wp:effectExtent l="0" t="0" r="0" b="0"/>
            <wp:docPr id="1973548825" name="Slika 1" descr="Slika na kojoj se prikazuje tekst, dijagram, paralelno, Pl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48825" name="Slika 1" descr="Slika na kojoj se prikazuje tekst, dijagram, paralelno, Plan&#10;&#10;Opis je automatski generira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B6E9" w14:textId="3839CEE7" w:rsidR="003B5BE8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Naslov1"/>
        <w:spacing w:line="300" w:lineRule="auto"/>
        <w:rPr>
          <w:rFonts w:ascii="Arial" w:hAnsi="Arial" w:cs="Arial"/>
        </w:rPr>
      </w:pPr>
      <w:bookmarkStart w:id="30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0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766B1961" w14:textId="66CEC129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="00FA007D" w:rsidRPr="00FA007D">
        <w:rPr>
          <w:noProof/>
        </w:rPr>
        <w:t xml:space="preserve"> </w:t>
      </w:r>
      <w:r w:rsidR="00FA007D" w:rsidRPr="00FA007D">
        <w:rPr>
          <w:rFonts w:cs="Arial"/>
          <w:noProof/>
          <w:sz w:val="24"/>
        </w:rPr>
        <w:drawing>
          <wp:inline distT="0" distB="0" distL="0" distR="0" wp14:anchorId="38FBA0E7" wp14:editId="6FBA0008">
            <wp:extent cx="5760720" cy="5157470"/>
            <wp:effectExtent l="0" t="0" r="0" b="5080"/>
            <wp:docPr id="1275487391" name="Slika 1" descr="Slika na kojoj se prikazuje tekst, snimka zaslona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87391" name="Slika 1" descr="Slika na kojoj se prikazuje tekst, snimka zaslona, dijagram, crta&#10;&#10;Opis je automatski generiran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4A9E726B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1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1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5C912D8D" w:rsidR="003B5BE8" w:rsidRPr="00116CF3" w:rsidRDefault="00396A8F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2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2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6376378E" w:rsidR="00396A8F" w:rsidRPr="00116CF3" w:rsidRDefault="00D22928" w:rsidP="001F4C0E">
      <w:pPr>
        <w:pStyle w:val="Opisslike"/>
        <w:spacing w:line="300" w:lineRule="auto"/>
        <w:jc w:val="center"/>
        <w:rPr>
          <w:rFonts w:cs="Arial"/>
        </w:rPr>
      </w:pPr>
      <w:commentRangeStart w:id="33"/>
      <w:commentRangeEnd w:id="33"/>
      <w:r w:rsidRPr="00116CF3">
        <w:rPr>
          <w:rStyle w:val="Referencakomentara"/>
          <w:rFonts w:cs="Arial"/>
          <w:i w:val="0"/>
          <w:iCs w:val="0"/>
          <w:color w:val="auto"/>
        </w:rPr>
        <w:lastRenderedPageBreak/>
        <w:commentReference w:id="33"/>
      </w:r>
      <w:r w:rsidR="009A4DE8" w:rsidRPr="009A4DE8">
        <w:rPr>
          <w:rFonts w:cs="Arial"/>
          <w:noProof/>
        </w:rPr>
        <w:drawing>
          <wp:inline distT="0" distB="0" distL="0" distR="0" wp14:anchorId="493E3CF2" wp14:editId="6CA42B8A">
            <wp:extent cx="6100572" cy="7516104"/>
            <wp:effectExtent l="0" t="0" r="0" b="8890"/>
            <wp:docPr id="1979188487" name="Slika 1" descr="Slika na kojoj se prikazuje tekst, snimka zaslona, dijagram, dizaj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88487" name="Slika 1" descr="Slika na kojoj se prikazuje tekst, snimka zaslona, dijagram, dizajn&#10;&#10;Opis je automatski generiran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4080" cy="75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FC0" w14:textId="75C2A40A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</w:t>
      </w:r>
      <w:proofErr w:type="spellStart"/>
      <w:r w:rsidRPr="00116CF3">
        <w:rPr>
          <w:rFonts w:cs="Arial"/>
        </w:rPr>
        <w:t>pdf-a</w:t>
      </w:r>
      <w:proofErr w:type="spellEnd"/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4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4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08194022" w:rsidR="00BC5449" w:rsidRPr="00116CF3" w:rsidRDefault="009A4DE8" w:rsidP="001F4C0E">
      <w:pPr>
        <w:keepNext/>
        <w:spacing w:line="300" w:lineRule="auto"/>
        <w:rPr>
          <w:rFonts w:cs="Arial"/>
        </w:rPr>
      </w:pPr>
      <w:r w:rsidRPr="009A4DE8">
        <w:rPr>
          <w:rFonts w:cs="Arial"/>
          <w:noProof/>
        </w:rPr>
        <w:lastRenderedPageBreak/>
        <w:drawing>
          <wp:inline distT="0" distB="0" distL="0" distR="0" wp14:anchorId="4BBDFEA4" wp14:editId="52DEAC73">
            <wp:extent cx="5506218" cy="7192379"/>
            <wp:effectExtent l="0" t="0" r="0" b="8890"/>
            <wp:docPr id="256178020" name="Slika 1" descr="Slika na kojoj se prikazuje tekst, snimka zaslona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78020" name="Slika 1" descr="Slika na kojoj se prikazuje tekst, snimka zaslona, dijagram, crta&#10;&#10;Opis je automatski generira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66535C8C" w:rsidR="00BC5449" w:rsidRPr="00116CF3" w:rsidRDefault="00BC5449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Naslov1"/>
        <w:spacing w:line="300" w:lineRule="auto"/>
        <w:rPr>
          <w:rFonts w:ascii="Arial" w:hAnsi="Arial" w:cs="Arial"/>
        </w:rPr>
      </w:pPr>
      <w:bookmarkStart w:id="35" w:name="_Toc65748029"/>
      <w:bookmarkStart w:id="36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5"/>
      <w:bookmarkEnd w:id="36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50B069CE" w:rsidR="00FF1BB9" w:rsidRPr="00116CF3" w:rsidRDefault="007F136B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Naslov1"/>
      </w:pPr>
      <w:bookmarkStart w:id="37" w:name="_Toc163846274"/>
      <w:r w:rsidRPr="00116CF3">
        <w:t>Dodatni opis sustava</w:t>
      </w:r>
      <w:bookmarkEnd w:id="37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38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39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38"/>
      <w:bookmarkEnd w:id="39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F5844FF" w:rsidR="00995E25" w:rsidRPr="00116CF3" w:rsidRDefault="00995E25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E25B487" w:rsidR="00CF18EA" w:rsidRDefault="00BC368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074D8933" w:rsidR="00995E25" w:rsidRPr="00CF18EA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9A776F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proofErr w:type="spellStart"/>
      <w:r>
        <w:rPr>
          <w:rFonts w:cs="Arial"/>
        </w:rPr>
        <w:t>Frontend</w:t>
      </w:r>
      <w:proofErr w:type="spellEnd"/>
      <w:r>
        <w:rPr>
          <w:rFonts w:cs="Arial"/>
        </w:rPr>
        <w:t xml:space="preserve"> (</w:t>
      </w:r>
      <w:proofErr w:type="spellStart"/>
      <w:r>
        <w:rPr>
          <w:rFonts w:cs="Arial"/>
        </w:rPr>
        <w:t>Angular</w:t>
      </w:r>
      <w:proofErr w:type="spellEnd"/>
      <w:r>
        <w:rPr>
          <w:rFonts w:cs="Arial"/>
        </w:rPr>
        <w:t xml:space="preserve">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02308EEA" w14:textId="6C2E86DB" w:rsidR="00CF18EA" w:rsidRPr="001D2CE2" w:rsidRDefault="005059C7" w:rsidP="001D2CE2">
      <w:pPr>
        <w:spacing w:line="300" w:lineRule="auto"/>
        <w:jc w:val="both"/>
        <w:rPr>
          <w:rFonts w:cs="Arial"/>
        </w:rPr>
      </w:pPr>
      <w:proofErr w:type="spellStart"/>
      <w:r>
        <w:rPr>
          <w:rFonts w:cs="Arial"/>
        </w:rPr>
        <w:t>Backend</w:t>
      </w:r>
      <w:proofErr w:type="spellEnd"/>
      <w:r>
        <w:rPr>
          <w:rFonts w:cs="Arial"/>
        </w:rPr>
        <w:t xml:space="preserve">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>predstavlja logički sloj aplikacije. Ovaj sloj sadrži logiku kojom se podatci dobiveni od prezentacijskog sloja dohvaćaju iz baze podataka (</w:t>
      </w:r>
      <w:proofErr w:type="spellStart"/>
      <w:r>
        <w:rPr>
          <w:rFonts w:cs="Arial"/>
        </w:rPr>
        <w:t>SQLite</w:t>
      </w:r>
      <w:proofErr w:type="spellEnd"/>
      <w:r>
        <w:rPr>
          <w:rFonts w:cs="Arial"/>
        </w:rPr>
        <w:t>) i obrađuju.</w:t>
      </w:r>
      <w:r w:rsidR="00CF18EA"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0" w:name="_Toc163846276"/>
      <w:r>
        <w:rPr>
          <w:rFonts w:ascii="Arial" w:hAnsi="Arial" w:cs="Arial"/>
        </w:rPr>
        <w:lastRenderedPageBreak/>
        <w:t>Opis modela i baze podataka</w:t>
      </w:r>
      <w:bookmarkEnd w:id="40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646029A2" w:rsidR="00081E22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7"/>
      <w:r>
        <w:rPr>
          <w:rFonts w:ascii="Arial" w:hAnsi="Arial" w:cs="Arial"/>
        </w:rPr>
        <w:lastRenderedPageBreak/>
        <w:t>Opis implementacije</w:t>
      </w:r>
      <w:bookmarkEnd w:id="41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</w:t>
      </w:r>
      <w:proofErr w:type="spellStart"/>
      <w:r>
        <w:t>EntityFramework</w:t>
      </w:r>
      <w:proofErr w:type="spellEnd"/>
      <w:r>
        <w:t xml:space="preserve"> za generiranje tablica i dohvaćanje podataka iz baze </w:t>
      </w:r>
      <w:proofErr w:type="spellStart"/>
      <w:r>
        <w:t>SQLite</w:t>
      </w:r>
      <w:proofErr w:type="spellEnd"/>
      <w:r>
        <w:t xml:space="preserve">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rPr>
          <w:noProof/>
        </w:rPr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7EA3A9C9" w:rsidR="00023A9C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3FDB1A20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16</w:t>
      </w:r>
      <w:r>
        <w:fldChar w:fldCharType="end"/>
      </w:r>
      <w:r>
        <w:t>. Dijagram klasa 2. dio („</w:t>
      </w:r>
      <w:proofErr w:type="spellStart"/>
      <w:r>
        <w:t>repository</w:t>
      </w:r>
      <w:proofErr w:type="spellEnd"/>
      <w:r>
        <w:t>“)</w:t>
      </w:r>
    </w:p>
    <w:p w14:paraId="14447E1E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03660197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17</w:t>
      </w:r>
      <w:r>
        <w:fldChar w:fldCharType="end"/>
      </w:r>
      <w:r>
        <w:t>. Dijagram klasa 3. dio („</w:t>
      </w:r>
      <w:proofErr w:type="spellStart"/>
      <w:r>
        <w:t>controller</w:t>
      </w:r>
      <w:proofErr w:type="spellEnd"/>
      <w:r>
        <w:t>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>Implementacija je podijeljena na tri dijela za svaku vrstu podataka: „model“, „</w:t>
      </w:r>
      <w:proofErr w:type="spellStart"/>
      <w:r w:rsidR="00023A9C">
        <w:t>repository</w:t>
      </w:r>
      <w:proofErr w:type="spellEnd"/>
      <w:r w:rsidR="00023A9C">
        <w:t>“ i „</w:t>
      </w:r>
      <w:proofErr w:type="spellStart"/>
      <w:r w:rsidR="00023A9C">
        <w:t>controller</w:t>
      </w:r>
      <w:proofErr w:type="spellEnd"/>
      <w:r w:rsidR="00023A9C">
        <w:t xml:space="preserve">“. Npr. Za recepte: u „model“ dijelu postoje klase </w:t>
      </w:r>
      <w:proofErr w:type="spellStart"/>
      <w:r w:rsidR="00023A9C">
        <w:t>Recipe</w:t>
      </w:r>
      <w:proofErr w:type="spellEnd"/>
      <w:r w:rsidR="00023A9C">
        <w:t xml:space="preserve"> koja predstavlja recept s podatcima koji se spremaju u bazu i </w:t>
      </w:r>
      <w:proofErr w:type="spellStart"/>
      <w:r w:rsidR="00023A9C">
        <w:t>RecipeCreateUpdateDTO</w:t>
      </w:r>
      <w:proofErr w:type="spellEnd"/>
      <w:r w:rsidR="00023A9C">
        <w:t xml:space="preserve"> klasa koja sadrži podatke koji su potrebni za kreiranje ili ažuriranje </w:t>
      </w:r>
      <w:r w:rsidR="00023A9C">
        <w:lastRenderedPageBreak/>
        <w:t>recepta. U „</w:t>
      </w:r>
      <w:proofErr w:type="spellStart"/>
      <w:r w:rsidR="00023A9C">
        <w:t>repository</w:t>
      </w:r>
      <w:proofErr w:type="spellEnd"/>
      <w:r w:rsidR="00023A9C">
        <w:t xml:space="preserve">“ dijelu je sučelje </w:t>
      </w:r>
      <w:proofErr w:type="spellStart"/>
      <w:r w:rsidR="00023A9C">
        <w:t>IRecipeRepository</w:t>
      </w:r>
      <w:proofErr w:type="spellEnd"/>
      <w:r w:rsidR="00023A9C">
        <w:t xml:space="preserve"> koje sadrži apstraktne metode potrebne za funkcije kao što su kreiranje recepta, ažuriranje, </w:t>
      </w:r>
      <w:proofErr w:type="spellStart"/>
      <w:r w:rsidR="00023A9C">
        <w:t>bristanje</w:t>
      </w:r>
      <w:proofErr w:type="spellEnd"/>
      <w:r w:rsidR="00023A9C">
        <w:t xml:space="preserve"> i dohvaćanje iz baze.</w:t>
      </w:r>
      <w:r>
        <w:t xml:space="preserve"> Ovdje je još i </w:t>
      </w:r>
      <w:proofErr w:type="spellStart"/>
      <w:r>
        <w:t>RecipeRepository</w:t>
      </w:r>
      <w:proofErr w:type="spellEnd"/>
      <w:r>
        <w:t xml:space="preserve"> klasa koja implementira to sučelje. Ovaj dio aplikacije koristi objekt klase </w:t>
      </w:r>
      <w:proofErr w:type="spellStart"/>
      <w:r>
        <w:t>AppDbContext</w:t>
      </w:r>
      <w:proofErr w:type="spellEnd"/>
      <w:r>
        <w:t xml:space="preserve"> koji služi za pristup bazi podataka.</w:t>
      </w:r>
      <w:r w:rsidR="00023A9C">
        <w:t xml:space="preserve"> U „</w:t>
      </w:r>
      <w:proofErr w:type="spellStart"/>
      <w:r w:rsidR="00023A9C">
        <w:t>controller</w:t>
      </w:r>
      <w:proofErr w:type="spellEnd"/>
      <w:r w:rsidR="00023A9C">
        <w:t xml:space="preserve">“ dijelu je </w:t>
      </w:r>
      <w:proofErr w:type="spellStart"/>
      <w:r w:rsidR="00023A9C">
        <w:t>RecipeController</w:t>
      </w:r>
      <w:proofErr w:type="spellEnd"/>
      <w:r w:rsidR="00023A9C">
        <w:t xml:space="preserve"> klasa koja obrađuje zahtjev dobiven od </w:t>
      </w:r>
      <w:proofErr w:type="spellStart"/>
      <w:r w:rsidR="00023A9C">
        <w:t>frontenda</w:t>
      </w:r>
      <w:proofErr w:type="spellEnd"/>
      <w:r w:rsidR="00023A9C">
        <w:t xml:space="preserve"> i poziva potrebne metode „</w:t>
      </w:r>
      <w:proofErr w:type="spellStart"/>
      <w:r w:rsidR="00023A9C">
        <w:t>repository</w:t>
      </w:r>
      <w:proofErr w:type="spellEnd"/>
      <w:r w:rsidR="00023A9C">
        <w:t>“ dijela. Također imamo i pomoćn</w:t>
      </w:r>
      <w:r>
        <w:t>u</w:t>
      </w:r>
      <w:r w:rsidR="00023A9C">
        <w:t xml:space="preserve"> klas</w:t>
      </w:r>
      <w:r>
        <w:t xml:space="preserve">u </w:t>
      </w:r>
      <w:proofErr w:type="spellStart"/>
      <w:r w:rsidR="00023A9C">
        <w:t>UnitUtil</w:t>
      </w:r>
      <w:proofErr w:type="spellEnd"/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8"/>
      <w:r w:rsidRPr="00081E22">
        <w:rPr>
          <w:rFonts w:ascii="Arial" w:hAnsi="Arial" w:cs="Arial"/>
        </w:rPr>
        <w:t>Razrada implementacije</w:t>
      </w:r>
      <w:bookmarkEnd w:id="42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 xml:space="preserve">Komponente </w:t>
            </w:r>
            <w:proofErr w:type="spellStart"/>
            <w:r>
              <w:rPr>
                <w:rFonts w:ascii="Arial" w:hAnsi="Arial" w:cs="Arial"/>
                <w:lang w:val="hr-HR"/>
              </w:rPr>
              <w:t>backenda</w:t>
            </w:r>
            <w:proofErr w:type="spellEnd"/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79"/>
      <w:r>
        <w:rPr>
          <w:rFonts w:ascii="Arial" w:hAnsi="Arial" w:cs="Arial"/>
        </w:rPr>
        <w:t>Dijagram stanja baze podataka</w:t>
      </w:r>
      <w:bookmarkEnd w:id="43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4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81"/>
      <w:r>
        <w:rPr>
          <w:rFonts w:ascii="Arial" w:hAnsi="Arial" w:cs="Arial"/>
        </w:rPr>
        <w:lastRenderedPageBreak/>
        <w:t xml:space="preserve">Dijagram komponenti </w:t>
      </w:r>
      <w:bookmarkEnd w:id="45"/>
      <w:proofErr w:type="spellStart"/>
      <w:r w:rsidR="00E14151">
        <w:rPr>
          <w:rFonts w:ascii="Arial" w:hAnsi="Arial" w:cs="Arial"/>
        </w:rPr>
        <w:t>backenda</w:t>
      </w:r>
      <w:proofErr w:type="spellEnd"/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  <w:noProof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14840441" w:rsidR="009A776F" w:rsidRDefault="009A776F" w:rsidP="009A776F">
      <w:pPr>
        <w:pStyle w:val="Opisslike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. Dijagram komponenti </w:t>
      </w:r>
      <w:proofErr w:type="spellStart"/>
      <w:r>
        <w:t>backenda</w:t>
      </w:r>
      <w:proofErr w:type="spellEnd"/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Slika 18 prikazuje dijagram komponenti koje su bitne za rad API-ja aplikacije. „Server.dll“ je biblioteka koja sadrži sve klase logike </w:t>
      </w:r>
      <w:proofErr w:type="spellStart"/>
      <w:r>
        <w:rPr>
          <w:rFonts w:cs="Arial"/>
          <w:sz w:val="24"/>
          <w:szCs w:val="24"/>
        </w:rPr>
        <w:t>backenda</w:t>
      </w:r>
      <w:proofErr w:type="spellEnd"/>
      <w:r>
        <w:rPr>
          <w:rFonts w:cs="Arial"/>
          <w:sz w:val="24"/>
          <w:szCs w:val="24"/>
        </w:rPr>
        <w:t xml:space="preserve"> aplikacije. „</w:t>
      </w:r>
      <w:proofErr w:type="spellStart"/>
      <w:r>
        <w:rPr>
          <w:rFonts w:cs="Arial"/>
          <w:sz w:val="24"/>
          <w:szCs w:val="24"/>
        </w:rPr>
        <w:t>AppDb.db</w:t>
      </w:r>
      <w:proofErr w:type="spellEnd"/>
      <w:r>
        <w:rPr>
          <w:rFonts w:cs="Arial"/>
          <w:sz w:val="24"/>
          <w:szCs w:val="24"/>
        </w:rPr>
        <w:t>“ je datoteka baze podataka. Datoteka „</w:t>
      </w:r>
      <w:proofErr w:type="spellStart"/>
      <w:r>
        <w:rPr>
          <w:rFonts w:cs="Arial"/>
          <w:sz w:val="24"/>
          <w:szCs w:val="24"/>
        </w:rPr>
        <w:t>appsettings.json</w:t>
      </w:r>
      <w:proofErr w:type="spellEnd"/>
      <w:r>
        <w:rPr>
          <w:rFonts w:cs="Arial"/>
          <w:sz w:val="24"/>
          <w:szCs w:val="24"/>
        </w:rPr>
        <w:t>“ sadrži postavke za pokretanje API-ja, kao što je lokacija datoteke baze podataka. Ostale .</w:t>
      </w:r>
      <w:proofErr w:type="spellStart"/>
      <w:r>
        <w:rPr>
          <w:rFonts w:cs="Arial"/>
          <w:sz w:val="24"/>
          <w:szCs w:val="24"/>
        </w:rPr>
        <w:t>dll</w:t>
      </w:r>
      <w:proofErr w:type="spellEnd"/>
      <w:r>
        <w:rPr>
          <w:rFonts w:cs="Arial"/>
          <w:sz w:val="24"/>
          <w:szCs w:val="24"/>
        </w:rPr>
        <w:t xml:space="preserve"> datoteke su vanjske biblioteke potrebne za rad aplikacije.</w:t>
      </w:r>
    </w:p>
    <w:p w14:paraId="282A50E6" w14:textId="77777777" w:rsidR="001D2CE2" w:rsidRDefault="001D2CE2" w:rsidP="009A776F">
      <w:pPr>
        <w:spacing w:after="0" w:line="300" w:lineRule="auto"/>
        <w:jc w:val="both"/>
        <w:rPr>
          <w:rFonts w:cs="Arial"/>
          <w:sz w:val="24"/>
          <w:szCs w:val="24"/>
        </w:rPr>
      </w:pPr>
    </w:p>
    <w:p w14:paraId="21D35662" w14:textId="3F40C4E3" w:rsidR="00DB30FD" w:rsidRPr="001D2CE2" w:rsidRDefault="001D2CE2" w:rsidP="006F3133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Administrator sustava obavlja dvije vrste posla: održavanje podataka o receptima i osvježavanje podataka o korisnicima.</w:t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2"/>
      <w:r>
        <w:rPr>
          <w:rFonts w:ascii="Arial" w:hAnsi="Arial" w:cs="Arial"/>
        </w:rPr>
        <w:lastRenderedPageBreak/>
        <w:t>Dijagram razmještaja</w:t>
      </w:r>
      <w:bookmarkEnd w:id="46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  <w:sz w:val="24"/>
          <w:szCs w:val="24"/>
        </w:rPr>
        <w:t xml:space="preserve">Poslužitelju korisnici pristupaju sa svojim uređajima, a posebni poslužitelj se koristi za pohranu podataka s </w:t>
      </w:r>
      <w:proofErr w:type="spellStart"/>
      <w:r>
        <w:rPr>
          <w:rFonts w:cs="Arial"/>
          <w:sz w:val="24"/>
          <w:szCs w:val="24"/>
        </w:rPr>
        <w:t>SQLite</w:t>
      </w:r>
      <w:proofErr w:type="spellEnd"/>
      <w:r>
        <w:rPr>
          <w:rFonts w:cs="Arial"/>
          <w:sz w:val="24"/>
          <w:szCs w:val="24"/>
        </w:rPr>
        <w:t xml:space="preserve"> implementacijom sustava za upravljanje bazama podataka gdje se pohranjuju svi bitni podaci, a to su podaci o korisnicima i receptima te favoriziranim receptima.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7" w:name="_Toc163846283"/>
      <w:r>
        <w:rPr>
          <w:rFonts w:ascii="Arial" w:hAnsi="Arial" w:cs="Arial"/>
        </w:rPr>
        <w:lastRenderedPageBreak/>
        <w:t>Zaključak</w:t>
      </w:r>
      <w:bookmarkEnd w:id="47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56605A">
      <w:headerReference w:type="default" r:id="rId33"/>
      <w:footerReference w:type="default" r:id="rId34"/>
      <w:headerReference w:type="first" r:id="rId35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3" w:author="Danko Ivošević (divosevic)" w:date="2024-03-28T16:02:00Z" w:initials="DI(">
    <w:p w14:paraId="5EB9BEF3" w14:textId="4AB26A23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3F5AD" w14:textId="77777777" w:rsidR="0056605A" w:rsidRDefault="0056605A" w:rsidP="00E9762A">
      <w:pPr>
        <w:spacing w:after="0" w:line="240" w:lineRule="auto"/>
      </w:pPr>
      <w:r>
        <w:separator/>
      </w:r>
    </w:p>
  </w:endnote>
  <w:endnote w:type="continuationSeparator" w:id="0">
    <w:p w14:paraId="4AE5CF9B" w14:textId="77777777" w:rsidR="0056605A" w:rsidRDefault="0056605A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5F7BA93E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746307">
            <w:rPr>
              <w:noProof/>
            </w:rPr>
            <w:t>19.4.2024.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003E0" w14:textId="77777777" w:rsidR="0056605A" w:rsidRDefault="0056605A" w:rsidP="00E9762A">
      <w:pPr>
        <w:spacing w:after="0" w:line="240" w:lineRule="auto"/>
      </w:pPr>
      <w:r>
        <w:separator/>
      </w:r>
    </w:p>
  </w:footnote>
  <w:footnote w:type="continuationSeparator" w:id="0">
    <w:p w14:paraId="65D27835" w14:textId="77777777" w:rsidR="0056605A" w:rsidRDefault="0056605A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Zaglavlje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Zaglavlje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2CE2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1BB9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1F0B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605A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516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46307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4DE8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1426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E7B57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007D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sz w:val="22"/>
      <w:szCs w:val="22"/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Tijeloteksta">
    <w:name w:val="Body Text"/>
    <w:basedOn w:val="Normal"/>
    <w:link w:val="Tijeloteksta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TijelotekstaChar">
    <w:name w:val="Tijelo teksta Char"/>
    <w:basedOn w:val="Zadanifontodlomka"/>
    <w:link w:val="Tijeloteksta"/>
    <w:rsid w:val="00090A5D"/>
    <w:rPr>
      <w:rFonts w:ascii="Book Antiqua" w:eastAsia="Times New Roman" w:hAnsi="Book Antiqua"/>
      <w:lang w:val="en-US"/>
    </w:rPr>
  </w:style>
  <w:style w:type="paragraph" w:styleId="Odlomakpopisa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Brojstranice">
    <w:name w:val="page number"/>
    <w:basedOn w:val="Zadanifontodlomka"/>
    <w:uiPriority w:val="99"/>
    <w:semiHidden/>
    <w:unhideWhenUsed/>
    <w:rsid w:val="009A50CC"/>
  </w:style>
  <w:style w:type="character" w:styleId="Referencakomentara">
    <w:name w:val="annotation reference"/>
    <w:basedOn w:val="Zadanifontodlomka"/>
    <w:uiPriority w:val="99"/>
    <w:semiHidden/>
    <w:unhideWhenUsed/>
    <w:rsid w:val="00D22928"/>
    <w:rPr>
      <w:sz w:val="16"/>
      <w:szCs w:val="16"/>
    </w:rPr>
  </w:style>
  <w:style w:type="paragraph" w:styleId="Tekstkomentara">
    <w:name w:val="annotation text"/>
    <w:basedOn w:val="Normal"/>
    <w:link w:val="TekstkomentaraChar"/>
    <w:uiPriority w:val="99"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TekstkomentaraChar">
    <w:name w:val="Tekst komentara Char"/>
    <w:basedOn w:val="Zadanifontodlomka"/>
    <w:link w:val="Tekstkomentara"/>
    <w:uiPriority w:val="99"/>
    <w:rsid w:val="00D22928"/>
    <w:rPr>
      <w:lang w:eastAsia="en-US"/>
    </w:rPr>
  </w:style>
  <w:style w:type="paragraph" w:styleId="Predmetkomentara">
    <w:name w:val="annotation subject"/>
    <w:basedOn w:val="Tekstkomentara"/>
    <w:next w:val="Tekstkomentara"/>
    <w:link w:val="PredmetkomentaraChar"/>
    <w:uiPriority w:val="99"/>
    <w:semiHidden/>
    <w:unhideWhenUsed/>
    <w:rsid w:val="00D22928"/>
    <w:rPr>
      <w:b/>
      <w:bCs/>
    </w:rPr>
  </w:style>
  <w:style w:type="character" w:customStyle="1" w:styleId="PredmetkomentaraChar">
    <w:name w:val="Predmet komentara Char"/>
    <w:basedOn w:val="TekstkomentaraChar"/>
    <w:link w:val="Predmetkomentara"/>
    <w:uiPriority w:val="99"/>
    <w:semiHidden/>
    <w:rsid w:val="00D22928"/>
    <w:rPr>
      <w:b/>
      <w:bCs/>
      <w:lang w:eastAsia="en-US"/>
    </w:rPr>
  </w:style>
  <w:style w:type="paragraph" w:styleId="Revizija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Zadanifontodlomka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comments" Target="comments.xm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microsoft.com/office/2018/08/relationships/commentsExtensible" Target="commentsExtensible.xml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microsoft.com/office/2016/09/relationships/commentsIds" Target="commentsIds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11/relationships/commentsExtended" Target="commentsExtended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361</TotalTime>
  <Pages>1</Pages>
  <Words>3522</Words>
  <Characters>20079</Characters>
  <Application>Microsoft Office Word</Application>
  <DocSecurity>0</DocSecurity>
  <Lines>167</Lines>
  <Paragraphs>47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23554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Nikola Platnjak (nplatnjak)</cp:lastModifiedBy>
  <cp:revision>10</cp:revision>
  <cp:lastPrinted>2008-05-05T13:41:00Z</cp:lastPrinted>
  <dcterms:created xsi:type="dcterms:W3CDTF">2024-04-11T21:20:00Z</dcterms:created>
  <dcterms:modified xsi:type="dcterms:W3CDTF">2024-04-19T00:51:00Z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