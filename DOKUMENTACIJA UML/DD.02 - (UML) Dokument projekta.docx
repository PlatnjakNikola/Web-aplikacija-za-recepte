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Ind w:w="-20" w:type="dxa"/>
        <w:tblLayout w:type="fixed"/>
        <w:tblLook w:val="0000" w:firstRow="0" w:lastRow="0" w:firstColumn="0" w:lastColumn="0" w:noHBand="0" w:noVBand="0"/>
      </w:tblPr>
      <w:tblGrid>
        <w:gridCol w:w="9328"/>
      </w:tblGrid>
      <w:tr w:rsidR="00344D25" w:rsidRPr="00116CF3" w14:paraId="362BB5ED" w14:textId="77777777" w:rsidTr="00FB6855">
        <w:tc>
          <w:tcPr>
            <w:tcW w:w="9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bookmarkStart w:id="0" w:name="_Hlk163764618"/>
          <w:bookmarkEnd w:id="0"/>
          <w:p w14:paraId="652ACDF2" w14:textId="35A6C318" w:rsidR="00344D25" w:rsidRPr="00116CF3" w:rsidRDefault="009A50CC" w:rsidP="001F4C0E">
            <w:pPr>
              <w:pStyle w:val="Bezproreda"/>
              <w:snapToGrid w:val="0"/>
              <w:spacing w:line="300" w:lineRule="auto"/>
              <w:jc w:val="center"/>
              <w:rPr>
                <w:rFonts w:ascii="Arial" w:hAnsi="Arial" w:cs="Arial"/>
                <w:b/>
              </w:rPr>
            </w:pPr>
            <w:r w:rsidRPr="00116CF3">
              <w:rPr>
                <w:rStyle w:val="Brojstranice"/>
                <w:rFonts w:ascii="Arial" w:eastAsia="Times New Roman" w:hAnsi="Arial" w:cs="Arial"/>
                <w:sz w:val="16"/>
                <w:szCs w:val="20"/>
                <w:lang w:val="en-US" w:eastAsia="hr-HR"/>
              </w:rPr>
              <w:fldChar w:fldCharType="begin"/>
            </w:r>
            <w:r w:rsidRPr="00116CF3">
              <w:rPr>
                <w:rStyle w:val="Brojstranice"/>
                <w:rFonts w:ascii="Arial" w:eastAsia="Times New Roman" w:hAnsi="Arial" w:cs="Arial"/>
                <w:sz w:val="16"/>
                <w:szCs w:val="20"/>
                <w:lang w:val="en-US" w:eastAsia="hr-HR"/>
              </w:rPr>
              <w:instrText xml:space="preserve"> PAGE </w:instrText>
            </w:r>
            <w:r w:rsidRPr="00116CF3">
              <w:rPr>
                <w:rStyle w:val="Brojstranice"/>
                <w:rFonts w:ascii="Arial" w:eastAsia="Times New Roman" w:hAnsi="Arial" w:cs="Arial"/>
                <w:sz w:val="16"/>
                <w:szCs w:val="20"/>
                <w:lang w:val="en-US" w:eastAsia="hr-HR"/>
              </w:rPr>
              <w:fldChar w:fldCharType="separate"/>
            </w:r>
            <w:r w:rsidR="001F4C0E">
              <w:rPr>
                <w:rStyle w:val="Brojstranice"/>
                <w:rFonts w:ascii="Arial" w:eastAsia="Times New Roman" w:hAnsi="Arial" w:cs="Arial"/>
                <w:noProof/>
                <w:sz w:val="16"/>
                <w:szCs w:val="20"/>
                <w:lang w:val="en-US" w:eastAsia="hr-HR"/>
              </w:rPr>
              <w:t>1</w:t>
            </w:r>
            <w:r w:rsidRPr="00116CF3">
              <w:rPr>
                <w:rStyle w:val="Brojstranice"/>
                <w:rFonts w:ascii="Arial" w:eastAsia="Times New Roman" w:hAnsi="Arial" w:cs="Arial"/>
                <w:sz w:val="16"/>
                <w:szCs w:val="20"/>
                <w:lang w:val="en-US" w:eastAsia="hr-HR"/>
              </w:rPr>
              <w:fldChar w:fldCharType="end"/>
            </w:r>
          </w:p>
        </w:tc>
      </w:tr>
    </w:tbl>
    <w:p w14:paraId="45EF05FC" w14:textId="77777777" w:rsidR="007D439B" w:rsidRPr="00116CF3" w:rsidRDefault="007D439B" w:rsidP="001F4C0E">
      <w:pPr>
        <w:spacing w:line="300" w:lineRule="auto"/>
        <w:rPr>
          <w:rFonts w:ascii="Arial" w:hAnsi="Arial" w:cs="Arial"/>
        </w:rPr>
      </w:pPr>
    </w:p>
    <w:p w14:paraId="7DC579EC" w14:textId="77777777" w:rsidR="0081030B" w:rsidRPr="00116CF3" w:rsidRDefault="0081030B" w:rsidP="001F4C0E">
      <w:pPr>
        <w:spacing w:line="300" w:lineRule="auto"/>
        <w:rPr>
          <w:rFonts w:ascii="Arial" w:hAnsi="Arial" w:cs="Arial"/>
        </w:rPr>
      </w:pPr>
    </w:p>
    <w:p w14:paraId="1BE349B9" w14:textId="02A16D71" w:rsidR="00BD41F7" w:rsidRPr="00116CF3" w:rsidRDefault="002B0370" w:rsidP="001F4C0E">
      <w:pPr>
        <w:spacing w:line="300" w:lineRule="auto"/>
        <w:jc w:val="right"/>
        <w:rPr>
          <w:rFonts w:ascii="Arial" w:hAnsi="Arial" w:cs="Arial"/>
          <w:b/>
          <w:sz w:val="36"/>
        </w:rPr>
      </w:pPr>
      <w:r w:rsidRPr="00116CF3">
        <w:rPr>
          <w:rFonts w:ascii="Arial" w:hAnsi="Arial" w:cs="Arial"/>
          <w:b/>
          <w:sz w:val="36"/>
        </w:rPr>
        <w:t xml:space="preserve">UML </w:t>
      </w:r>
      <w:r w:rsidR="00487D55" w:rsidRPr="00116CF3">
        <w:rPr>
          <w:rFonts w:ascii="Arial" w:hAnsi="Arial" w:cs="Arial"/>
          <w:b/>
          <w:sz w:val="36"/>
        </w:rPr>
        <w:t>DOKUMENT ZAHTJEVA</w:t>
      </w:r>
    </w:p>
    <w:tbl>
      <w:tblPr>
        <w:tblW w:w="9252" w:type="dxa"/>
        <w:tblLook w:val="04A0" w:firstRow="1" w:lastRow="0" w:firstColumn="1" w:lastColumn="0" w:noHBand="0" w:noVBand="1"/>
      </w:tblPr>
      <w:tblGrid>
        <w:gridCol w:w="3510"/>
        <w:gridCol w:w="5742"/>
      </w:tblGrid>
      <w:tr w:rsidR="000157AD" w:rsidRPr="00116CF3" w14:paraId="008ED180" w14:textId="77777777" w:rsidTr="00F817F6">
        <w:trPr>
          <w:trHeight w:val="617"/>
          <w:hidden/>
        </w:trPr>
        <w:tc>
          <w:tcPr>
            <w:tcW w:w="3510" w:type="dxa"/>
            <w:vAlign w:val="center"/>
          </w:tcPr>
          <w:p w14:paraId="799002C3" w14:textId="77777777" w:rsidR="000157AD" w:rsidRPr="00116CF3" w:rsidRDefault="000157AD" w:rsidP="001F4C0E">
            <w:pPr>
              <w:spacing w:line="300" w:lineRule="auto"/>
              <w:jc w:val="right"/>
              <w:rPr>
                <w:rFonts w:ascii="Arial" w:hAnsi="Arial" w:cs="Arial"/>
                <w:vanish/>
              </w:rPr>
            </w:pPr>
          </w:p>
        </w:tc>
        <w:tc>
          <w:tcPr>
            <w:tcW w:w="5742" w:type="dxa"/>
            <w:vAlign w:val="center"/>
          </w:tcPr>
          <w:p w14:paraId="24C6FAC3" w14:textId="77777777" w:rsidR="008C57A9" w:rsidRPr="00116CF3" w:rsidRDefault="002B0370" w:rsidP="001F4C0E">
            <w:pPr>
              <w:spacing w:line="300" w:lineRule="auto"/>
              <w:jc w:val="right"/>
              <w:rPr>
                <w:rFonts w:ascii="Arial" w:hAnsi="Arial" w:cs="Arial"/>
              </w:rPr>
            </w:pPr>
            <w:r w:rsidRPr="00116CF3">
              <w:rPr>
                <w:rFonts w:ascii="Arial" w:hAnsi="Arial" w:cs="Arial"/>
              </w:rPr>
              <w:t>OBJEKTNO ORIJENTIRANI RAZVOJ PROGRAMA</w:t>
            </w:r>
          </w:p>
        </w:tc>
      </w:tr>
      <w:tr w:rsidR="000157AD" w:rsidRPr="00116CF3" w14:paraId="52B97A97" w14:textId="77777777" w:rsidTr="00F817F6">
        <w:trPr>
          <w:trHeight w:val="617"/>
          <w:hidden/>
        </w:trPr>
        <w:tc>
          <w:tcPr>
            <w:tcW w:w="3510" w:type="dxa"/>
            <w:vAlign w:val="center"/>
          </w:tcPr>
          <w:p w14:paraId="0207D9FF" w14:textId="77777777" w:rsidR="000157AD" w:rsidRPr="00116CF3" w:rsidRDefault="000157AD" w:rsidP="001F4C0E">
            <w:pPr>
              <w:spacing w:line="300" w:lineRule="auto"/>
              <w:jc w:val="right"/>
              <w:rPr>
                <w:rFonts w:ascii="Arial" w:hAnsi="Arial" w:cs="Arial"/>
                <w:vanish/>
              </w:rPr>
            </w:pPr>
          </w:p>
        </w:tc>
        <w:tc>
          <w:tcPr>
            <w:tcW w:w="5742" w:type="dxa"/>
            <w:vAlign w:val="center"/>
          </w:tcPr>
          <w:p w14:paraId="0242AB7D" w14:textId="19BC4048" w:rsidR="000157AD" w:rsidRPr="00116CF3" w:rsidRDefault="00F87F71" w:rsidP="001F4C0E">
            <w:pPr>
              <w:spacing w:line="300" w:lineRule="auto"/>
              <w:jc w:val="right"/>
              <w:rPr>
                <w:rFonts w:ascii="Arial" w:hAnsi="Arial" w:cs="Arial"/>
              </w:rPr>
            </w:pPr>
            <w:bookmarkStart w:id="1" w:name="_Hlk65746086"/>
            <w:r w:rsidRPr="00116CF3">
              <w:rPr>
                <w:rFonts w:ascii="Arial" w:hAnsi="Arial" w:cs="Arial"/>
              </w:rPr>
              <w:t>D</w:t>
            </w:r>
            <w:r w:rsidR="001F00A5" w:rsidRPr="00116CF3">
              <w:rPr>
                <w:rFonts w:ascii="Arial" w:hAnsi="Arial" w:cs="Arial"/>
              </w:rPr>
              <w:t>D</w:t>
            </w:r>
            <w:r w:rsidR="00816EA8" w:rsidRPr="00116CF3">
              <w:rPr>
                <w:rFonts w:ascii="Arial" w:hAnsi="Arial" w:cs="Arial"/>
              </w:rPr>
              <w:t>.</w:t>
            </w:r>
            <w:r w:rsidR="00017648" w:rsidRPr="00116CF3">
              <w:rPr>
                <w:rFonts w:ascii="Arial" w:hAnsi="Arial" w:cs="Arial"/>
              </w:rPr>
              <w:t>01</w:t>
            </w:r>
            <w:bookmarkEnd w:id="1"/>
          </w:p>
        </w:tc>
      </w:tr>
    </w:tbl>
    <w:p w14:paraId="30A0C972" w14:textId="77777777" w:rsidR="00BD41F7" w:rsidRPr="00116CF3" w:rsidRDefault="00BD41F7" w:rsidP="001F4C0E">
      <w:pPr>
        <w:spacing w:line="300" w:lineRule="auto"/>
        <w:jc w:val="right"/>
        <w:rPr>
          <w:rFonts w:ascii="Arial" w:hAnsi="Arial" w:cs="Arial"/>
        </w:rPr>
      </w:pPr>
    </w:p>
    <w:p w14:paraId="235CEBF0" w14:textId="77777777" w:rsidR="000157AD" w:rsidRPr="00116CF3" w:rsidRDefault="000157AD" w:rsidP="001F4C0E">
      <w:pPr>
        <w:spacing w:line="300" w:lineRule="auto"/>
        <w:rPr>
          <w:rFonts w:ascii="Arial" w:hAnsi="Arial" w:cs="Arial"/>
        </w:rPr>
      </w:pPr>
    </w:p>
    <w:p w14:paraId="57EE88CD" w14:textId="00450343" w:rsidR="00AD338A" w:rsidRPr="00116CF3" w:rsidRDefault="00AD338A" w:rsidP="001F4C0E">
      <w:pPr>
        <w:spacing w:line="300" w:lineRule="auto"/>
        <w:jc w:val="right"/>
        <w:rPr>
          <w:rFonts w:ascii="Arial" w:hAnsi="Arial" w:cs="Arial"/>
          <w:color w:val="000000" w:themeColor="text1"/>
          <w:sz w:val="72"/>
          <w:szCs w:val="72"/>
        </w:rPr>
      </w:pPr>
      <w:r w:rsidRPr="00116CF3">
        <w:rPr>
          <w:rFonts w:ascii="Arial" w:hAnsi="Arial" w:cs="Arial"/>
          <w:b/>
          <w:bCs/>
          <w:color w:val="000000" w:themeColor="text1"/>
          <w:sz w:val="72"/>
          <w:szCs w:val="72"/>
        </w:rPr>
        <w:t xml:space="preserve">WEB APLIKACIJA ZA </w:t>
      </w:r>
    </w:p>
    <w:p w14:paraId="75031249" w14:textId="77777777" w:rsidR="00AD338A" w:rsidRPr="00116CF3" w:rsidRDefault="00AD338A" w:rsidP="001F4C0E">
      <w:pPr>
        <w:spacing w:line="300" w:lineRule="auto"/>
        <w:jc w:val="right"/>
        <w:rPr>
          <w:rFonts w:ascii="Arial" w:hAnsi="Arial" w:cs="Arial"/>
          <w:color w:val="000000" w:themeColor="text1"/>
          <w:sz w:val="72"/>
          <w:szCs w:val="72"/>
        </w:rPr>
      </w:pPr>
      <w:r w:rsidRPr="00116CF3">
        <w:rPr>
          <w:rFonts w:ascii="Arial" w:hAnsi="Arial" w:cs="Arial"/>
          <w:b/>
          <w:bCs/>
          <w:color w:val="000000" w:themeColor="text1"/>
          <w:sz w:val="72"/>
          <w:szCs w:val="72"/>
        </w:rPr>
        <w:t>PREGLED RECEPATA</w:t>
      </w:r>
    </w:p>
    <w:p w14:paraId="154D025E" w14:textId="77777777" w:rsidR="00F30DFE" w:rsidRPr="00116CF3" w:rsidRDefault="00F30DFE" w:rsidP="001F4C0E">
      <w:pPr>
        <w:spacing w:line="300" w:lineRule="auto"/>
        <w:rPr>
          <w:rFonts w:ascii="Arial" w:hAnsi="Arial" w:cs="Arial"/>
          <w:sz w:val="24"/>
        </w:rPr>
      </w:pPr>
    </w:p>
    <w:tbl>
      <w:tblPr>
        <w:tblpPr w:leftFromText="180" w:rightFromText="180" w:vertAnchor="text" w:horzAnchor="margin" w:tblpY="1612"/>
        <w:tblW w:w="9214" w:type="dxa"/>
        <w:tblLayout w:type="fixed"/>
        <w:tblLook w:val="0000" w:firstRow="0" w:lastRow="0" w:firstColumn="0" w:lastColumn="0" w:noHBand="0" w:noVBand="0"/>
      </w:tblPr>
      <w:tblGrid>
        <w:gridCol w:w="4111"/>
        <w:gridCol w:w="5103"/>
      </w:tblGrid>
      <w:tr w:rsidR="00F14554" w:rsidRPr="00116CF3" w14:paraId="6867CB56" w14:textId="77777777" w:rsidTr="00772981">
        <w:tc>
          <w:tcPr>
            <w:tcW w:w="4111" w:type="dxa"/>
          </w:tcPr>
          <w:p w14:paraId="46607CE1" w14:textId="2C1337DA" w:rsidR="00F14554" w:rsidRPr="00116CF3" w:rsidRDefault="00C87884" w:rsidP="001F4C0E">
            <w:pPr>
              <w:spacing w:line="300" w:lineRule="auto"/>
              <w:jc w:val="right"/>
              <w:rPr>
                <w:rFonts w:ascii="Arial" w:hAnsi="Arial" w:cs="Arial"/>
              </w:rPr>
            </w:pPr>
            <w:r w:rsidRPr="00116CF3">
              <w:rPr>
                <w:rFonts w:ascii="Arial" w:hAnsi="Arial" w:cs="Arial"/>
              </w:rPr>
              <w:t>Naziv tima</w:t>
            </w:r>
          </w:p>
        </w:tc>
        <w:tc>
          <w:tcPr>
            <w:tcW w:w="5103" w:type="dxa"/>
          </w:tcPr>
          <w:p w14:paraId="7EA3AE6F" w14:textId="44BEC805" w:rsidR="00F14554" w:rsidRPr="00116CF3" w:rsidRDefault="00AF1CCE" w:rsidP="001F4C0E">
            <w:pPr>
              <w:pStyle w:val="ATableText"/>
              <w:spacing w:line="300" w:lineRule="auto"/>
              <w:jc w:val="right"/>
              <w:rPr>
                <w:rFonts w:cs="Arial"/>
                <w:b/>
                <w:sz w:val="28"/>
                <w:lang w:val="hr-HR"/>
              </w:rPr>
            </w:pPr>
            <w:r w:rsidRPr="00116CF3">
              <w:rPr>
                <w:rFonts w:cs="Arial"/>
                <w:b/>
                <w:sz w:val="28"/>
                <w:lang w:val="hr-HR"/>
              </w:rPr>
              <w:t>PIOS-OORP G3T3/TIM12</w:t>
            </w:r>
          </w:p>
        </w:tc>
      </w:tr>
      <w:tr w:rsidR="00F14554" w:rsidRPr="00116CF3" w14:paraId="76723496" w14:textId="77777777" w:rsidTr="00772981">
        <w:tc>
          <w:tcPr>
            <w:tcW w:w="4111" w:type="dxa"/>
          </w:tcPr>
          <w:p w14:paraId="70F09B8C" w14:textId="0DBBC190" w:rsidR="00F14554" w:rsidRPr="00116CF3" w:rsidRDefault="00C87884" w:rsidP="001F4C0E">
            <w:pPr>
              <w:spacing w:line="300" w:lineRule="auto"/>
              <w:jc w:val="right"/>
              <w:rPr>
                <w:rFonts w:ascii="Arial" w:hAnsi="Arial" w:cs="Arial"/>
              </w:rPr>
            </w:pPr>
            <w:r w:rsidRPr="00116CF3">
              <w:rPr>
                <w:rFonts w:ascii="Arial" w:hAnsi="Arial" w:cs="Arial"/>
              </w:rPr>
              <w:t>Skraćeni naziv tima</w:t>
            </w:r>
          </w:p>
        </w:tc>
        <w:tc>
          <w:tcPr>
            <w:tcW w:w="5103" w:type="dxa"/>
          </w:tcPr>
          <w:p w14:paraId="598C4CFC" w14:textId="48174638" w:rsidR="00F14554" w:rsidRPr="00116CF3" w:rsidRDefault="00C87884" w:rsidP="001F4C0E">
            <w:pPr>
              <w:pStyle w:val="ATableText"/>
              <w:spacing w:line="300" w:lineRule="auto"/>
              <w:jc w:val="right"/>
              <w:rPr>
                <w:rFonts w:cs="Arial"/>
                <w:b/>
                <w:sz w:val="28"/>
                <w:lang w:val="hr-HR"/>
              </w:rPr>
            </w:pPr>
            <w:r w:rsidRPr="00116CF3">
              <w:rPr>
                <w:rFonts w:cs="Arial"/>
                <w:b/>
                <w:sz w:val="28"/>
                <w:lang w:val="hr-HR"/>
              </w:rPr>
              <w:t>TIM</w:t>
            </w:r>
            <w:r w:rsidR="00462C5B" w:rsidRPr="00116CF3">
              <w:rPr>
                <w:rFonts w:cs="Arial"/>
                <w:b/>
                <w:sz w:val="28"/>
                <w:lang w:val="hr-HR"/>
              </w:rPr>
              <w:t>12</w:t>
            </w:r>
          </w:p>
        </w:tc>
      </w:tr>
      <w:tr w:rsidR="00816EA8" w:rsidRPr="00116CF3" w14:paraId="00C8654D" w14:textId="77777777" w:rsidTr="00772981">
        <w:tc>
          <w:tcPr>
            <w:tcW w:w="4111" w:type="dxa"/>
          </w:tcPr>
          <w:p w14:paraId="165864EB" w14:textId="77777777" w:rsidR="00816EA8" w:rsidRPr="00116CF3" w:rsidRDefault="00816EA8" w:rsidP="001F4C0E">
            <w:pPr>
              <w:spacing w:line="300" w:lineRule="auto"/>
              <w:jc w:val="right"/>
              <w:rPr>
                <w:rFonts w:ascii="Arial" w:hAnsi="Arial" w:cs="Arial"/>
              </w:rPr>
            </w:pPr>
            <w:r w:rsidRPr="00116CF3">
              <w:rPr>
                <w:rFonts w:ascii="Arial" w:hAnsi="Arial" w:cs="Arial"/>
              </w:rPr>
              <w:t>Suradnici</w:t>
            </w:r>
          </w:p>
        </w:tc>
        <w:tc>
          <w:tcPr>
            <w:tcW w:w="5103" w:type="dxa"/>
          </w:tcPr>
          <w:p w14:paraId="582439C0" w14:textId="77777777" w:rsidR="00816EA8" w:rsidRPr="00116CF3" w:rsidRDefault="006C206F" w:rsidP="001F4C0E">
            <w:pPr>
              <w:pStyle w:val="ATableText"/>
              <w:spacing w:line="300" w:lineRule="auto"/>
              <w:jc w:val="right"/>
              <w:rPr>
                <w:rFonts w:cs="Arial"/>
                <w:b/>
                <w:sz w:val="28"/>
                <w:lang w:val="hr-HR"/>
              </w:rPr>
            </w:pPr>
            <w:r w:rsidRPr="00116CF3">
              <w:rPr>
                <w:rFonts w:cs="Arial"/>
                <w:b/>
                <w:sz w:val="28"/>
                <w:lang w:val="hr-HR"/>
              </w:rPr>
              <w:t>Nastavnici, studenti</w:t>
            </w:r>
          </w:p>
        </w:tc>
      </w:tr>
      <w:tr w:rsidR="00F14554" w:rsidRPr="00116CF3" w14:paraId="081BC346" w14:textId="77777777" w:rsidTr="00772981">
        <w:tc>
          <w:tcPr>
            <w:tcW w:w="4111" w:type="dxa"/>
          </w:tcPr>
          <w:p w14:paraId="22E2F9B1" w14:textId="781F8F3E" w:rsidR="00F14554" w:rsidRPr="00116CF3" w:rsidRDefault="00C87884" w:rsidP="001F4C0E">
            <w:pPr>
              <w:spacing w:line="300" w:lineRule="auto"/>
              <w:jc w:val="right"/>
              <w:rPr>
                <w:rFonts w:ascii="Arial" w:hAnsi="Arial" w:cs="Arial"/>
              </w:rPr>
            </w:pPr>
            <w:r w:rsidRPr="00116CF3">
              <w:rPr>
                <w:rFonts w:ascii="Arial" w:hAnsi="Arial" w:cs="Arial"/>
              </w:rPr>
              <w:t>Članovi tima</w:t>
            </w:r>
          </w:p>
        </w:tc>
        <w:tc>
          <w:tcPr>
            <w:tcW w:w="5103" w:type="dxa"/>
          </w:tcPr>
          <w:p w14:paraId="7891B00C" w14:textId="02AD3F4E" w:rsidR="00F14554" w:rsidRPr="00116CF3" w:rsidRDefault="00AD338A" w:rsidP="001F4C0E">
            <w:pPr>
              <w:pStyle w:val="ATableText"/>
              <w:spacing w:line="300" w:lineRule="auto"/>
              <w:jc w:val="right"/>
              <w:rPr>
                <w:rFonts w:cs="Arial"/>
                <w:b/>
                <w:sz w:val="28"/>
                <w:lang w:val="hr-HR"/>
              </w:rPr>
            </w:pPr>
            <w:r w:rsidRPr="00116CF3">
              <w:rPr>
                <w:rFonts w:cs="Arial"/>
                <w:b/>
                <w:sz w:val="28"/>
                <w:lang w:val="hr-HR"/>
              </w:rPr>
              <w:t>Nikola Platnjak, Dorian Hajnić, Kristina Aničić, Nina Šalković</w:t>
            </w:r>
          </w:p>
        </w:tc>
      </w:tr>
      <w:tr w:rsidR="00F14554" w:rsidRPr="00116CF3" w14:paraId="61501365" w14:textId="77777777" w:rsidTr="00772981">
        <w:tc>
          <w:tcPr>
            <w:tcW w:w="4111" w:type="dxa"/>
          </w:tcPr>
          <w:p w14:paraId="2C1EF686" w14:textId="77777777" w:rsidR="00F14554" w:rsidRPr="00116CF3" w:rsidRDefault="00F14554" w:rsidP="001F4C0E">
            <w:pPr>
              <w:spacing w:line="300" w:lineRule="auto"/>
              <w:jc w:val="right"/>
              <w:rPr>
                <w:rFonts w:ascii="Arial" w:hAnsi="Arial" w:cs="Arial"/>
              </w:rPr>
            </w:pPr>
            <w:r w:rsidRPr="00116CF3">
              <w:rPr>
                <w:rFonts w:ascii="Arial" w:hAnsi="Arial" w:cs="Arial"/>
              </w:rPr>
              <w:t>Datum dokumenta</w:t>
            </w:r>
          </w:p>
        </w:tc>
        <w:tc>
          <w:tcPr>
            <w:tcW w:w="5103" w:type="dxa"/>
          </w:tcPr>
          <w:p w14:paraId="3AE43EF5" w14:textId="5FCF4F5E" w:rsidR="000827D2" w:rsidRPr="00116CF3" w:rsidRDefault="000827D2" w:rsidP="001F4C0E">
            <w:pPr>
              <w:pStyle w:val="ATableText"/>
              <w:spacing w:line="300" w:lineRule="auto"/>
              <w:jc w:val="right"/>
              <w:rPr>
                <w:rFonts w:cs="Arial"/>
                <w:b/>
                <w:sz w:val="28"/>
                <w:lang w:val="hr-HR"/>
              </w:rPr>
            </w:pPr>
            <w:r w:rsidRPr="00116CF3">
              <w:rPr>
                <w:rFonts w:cs="Arial"/>
                <w:b/>
                <w:sz w:val="28"/>
                <w:lang w:val="hr-HR"/>
              </w:rPr>
              <w:fldChar w:fldCharType="begin"/>
            </w:r>
            <w:r w:rsidRPr="00116CF3">
              <w:rPr>
                <w:rFonts w:cs="Arial"/>
                <w:b/>
                <w:sz w:val="28"/>
                <w:lang w:val="hr-HR"/>
              </w:rPr>
              <w:instrText xml:space="preserve"> TIME \@ "d. MMMM yyyy." </w:instrText>
            </w:r>
            <w:r w:rsidRPr="00116CF3">
              <w:rPr>
                <w:rFonts w:cs="Arial"/>
                <w:b/>
                <w:sz w:val="28"/>
                <w:lang w:val="hr-HR"/>
              </w:rPr>
              <w:fldChar w:fldCharType="separate"/>
            </w:r>
            <w:r w:rsidR="001F4C0E">
              <w:rPr>
                <w:rFonts w:cs="Arial"/>
                <w:b/>
                <w:noProof/>
                <w:sz w:val="28"/>
                <w:lang w:val="hr-HR"/>
              </w:rPr>
              <w:t>11. travnja 2024.</w:t>
            </w:r>
            <w:r w:rsidRPr="00116CF3">
              <w:rPr>
                <w:rFonts w:cs="Arial"/>
                <w:b/>
                <w:sz w:val="28"/>
                <w:lang w:val="hr-HR"/>
              </w:rPr>
              <w:fldChar w:fldCharType="end"/>
            </w:r>
          </w:p>
        </w:tc>
      </w:tr>
      <w:tr w:rsidR="00F14554" w:rsidRPr="00116CF3" w14:paraId="2AE8047E" w14:textId="77777777" w:rsidTr="00772981">
        <w:tc>
          <w:tcPr>
            <w:tcW w:w="4111" w:type="dxa"/>
          </w:tcPr>
          <w:p w14:paraId="5804F417" w14:textId="77777777" w:rsidR="00F14554" w:rsidRPr="00116CF3" w:rsidRDefault="00F14554" w:rsidP="001F4C0E">
            <w:pPr>
              <w:spacing w:line="300" w:lineRule="auto"/>
              <w:jc w:val="right"/>
              <w:rPr>
                <w:rFonts w:ascii="Arial" w:hAnsi="Arial" w:cs="Arial"/>
              </w:rPr>
            </w:pPr>
            <w:r w:rsidRPr="00116CF3">
              <w:rPr>
                <w:rFonts w:ascii="Arial" w:hAnsi="Arial" w:cs="Arial"/>
              </w:rPr>
              <w:t>Tekuća inačica</w:t>
            </w:r>
          </w:p>
        </w:tc>
        <w:tc>
          <w:tcPr>
            <w:tcW w:w="5103" w:type="dxa"/>
          </w:tcPr>
          <w:p w14:paraId="5114ED7F" w14:textId="19C96B64" w:rsidR="00F14554" w:rsidRPr="00116CF3" w:rsidRDefault="00F14554" w:rsidP="001F4C0E">
            <w:pPr>
              <w:pStyle w:val="ATableText"/>
              <w:spacing w:line="300" w:lineRule="auto"/>
              <w:jc w:val="right"/>
              <w:rPr>
                <w:rFonts w:cs="Arial"/>
                <w:b/>
                <w:sz w:val="28"/>
                <w:lang w:val="hr-HR"/>
              </w:rPr>
            </w:pPr>
            <w:r w:rsidRPr="00116CF3">
              <w:rPr>
                <w:rFonts w:cs="Arial"/>
                <w:b/>
                <w:sz w:val="28"/>
                <w:lang w:val="hr-HR"/>
              </w:rPr>
              <w:t>0.</w:t>
            </w:r>
            <w:r w:rsidR="008B283A" w:rsidRPr="00116CF3">
              <w:rPr>
                <w:rFonts w:cs="Arial"/>
                <w:b/>
                <w:sz w:val="28"/>
                <w:lang w:val="hr-HR"/>
              </w:rPr>
              <w:t>3</w:t>
            </w:r>
          </w:p>
        </w:tc>
      </w:tr>
    </w:tbl>
    <w:p w14:paraId="22012A12" w14:textId="77777777" w:rsidR="00F14554" w:rsidRPr="00116CF3" w:rsidRDefault="00F14554" w:rsidP="001F4C0E">
      <w:pPr>
        <w:spacing w:line="300" w:lineRule="auto"/>
        <w:rPr>
          <w:rFonts w:ascii="Arial" w:hAnsi="Arial" w:cs="Arial"/>
          <w:b/>
          <w:sz w:val="24"/>
        </w:rPr>
      </w:pPr>
    </w:p>
    <w:p w14:paraId="21B7B547" w14:textId="77777777" w:rsidR="00F14554" w:rsidRPr="00116CF3" w:rsidRDefault="00F14554" w:rsidP="001F4C0E">
      <w:pPr>
        <w:spacing w:line="300" w:lineRule="auto"/>
        <w:rPr>
          <w:rFonts w:ascii="Arial" w:hAnsi="Arial" w:cs="Arial"/>
          <w:b/>
          <w:sz w:val="24"/>
        </w:rPr>
      </w:pPr>
    </w:p>
    <w:p w14:paraId="1FB23C3D" w14:textId="77777777" w:rsidR="007118E9" w:rsidRPr="00116CF3" w:rsidRDefault="00F14554" w:rsidP="001F4C0E">
      <w:pPr>
        <w:spacing w:line="300" w:lineRule="auto"/>
        <w:rPr>
          <w:rFonts w:ascii="Arial" w:hAnsi="Arial" w:cs="Arial"/>
          <w:b/>
          <w:sz w:val="24"/>
        </w:rPr>
      </w:pPr>
      <w:r w:rsidRPr="00116CF3">
        <w:rPr>
          <w:rFonts w:ascii="Arial" w:hAnsi="Arial" w:cs="Arial"/>
          <w:b/>
          <w:sz w:val="24"/>
        </w:rPr>
        <w:br w:type="page"/>
      </w:r>
    </w:p>
    <w:p w14:paraId="13BDA2AA" w14:textId="77777777" w:rsidR="0022368D" w:rsidRPr="00116CF3" w:rsidRDefault="00E94E6F" w:rsidP="001F4C0E">
      <w:pPr>
        <w:pStyle w:val="Naslov1"/>
        <w:spacing w:line="300" w:lineRule="auto"/>
        <w:rPr>
          <w:rFonts w:ascii="Arial" w:hAnsi="Arial" w:cs="Arial"/>
        </w:rPr>
      </w:pPr>
      <w:bookmarkStart w:id="2" w:name="_Toc163768777"/>
      <w:r w:rsidRPr="00116CF3">
        <w:rPr>
          <w:rFonts w:ascii="Arial" w:hAnsi="Arial" w:cs="Arial"/>
        </w:rPr>
        <w:lastRenderedPageBreak/>
        <w:t>Nadzor dokumenta</w:t>
      </w:r>
      <w:bookmarkEnd w:id="2"/>
    </w:p>
    <w:p w14:paraId="6D161791" w14:textId="77777777" w:rsidR="0022368D" w:rsidRPr="00116CF3" w:rsidRDefault="0022368D" w:rsidP="001F4C0E">
      <w:pPr>
        <w:spacing w:line="300" w:lineRule="auto"/>
        <w:rPr>
          <w:rFonts w:ascii="Arial" w:hAnsi="Arial" w:cs="Arial"/>
        </w:rPr>
      </w:pPr>
    </w:p>
    <w:p w14:paraId="0392FE48" w14:textId="77777777" w:rsidR="0019431F" w:rsidRPr="00116CF3" w:rsidRDefault="0022368D" w:rsidP="001F4C0E">
      <w:pPr>
        <w:spacing w:line="300" w:lineRule="auto"/>
        <w:rPr>
          <w:rFonts w:ascii="Arial" w:hAnsi="Arial" w:cs="Arial"/>
          <w:b/>
        </w:rPr>
      </w:pPr>
      <w:r w:rsidRPr="00116CF3">
        <w:rPr>
          <w:rFonts w:ascii="Arial" w:hAnsi="Arial" w:cs="Arial"/>
          <w:b/>
          <w:sz w:val="32"/>
        </w:rPr>
        <w:t>Promjene dokumenta</w:t>
      </w:r>
    </w:p>
    <w:tbl>
      <w:tblPr>
        <w:tblW w:w="96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1940"/>
        <w:gridCol w:w="1040"/>
        <w:gridCol w:w="1275"/>
        <w:gridCol w:w="4512"/>
      </w:tblGrid>
      <w:tr w:rsidR="00182C14" w:rsidRPr="00116CF3" w14:paraId="3E538A91" w14:textId="77777777" w:rsidTr="00AF1CCE">
        <w:trPr>
          <w:trHeight w:val="230"/>
        </w:trPr>
        <w:tc>
          <w:tcPr>
            <w:tcW w:w="8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C0C0"/>
          </w:tcPr>
          <w:p w14:paraId="3931B326" w14:textId="77777777" w:rsidR="00182C14" w:rsidRPr="00116CF3" w:rsidRDefault="00182C14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Inačica</w:t>
            </w:r>
          </w:p>
        </w:tc>
        <w:tc>
          <w:tcPr>
            <w:tcW w:w="1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C0C0"/>
          </w:tcPr>
          <w:p w14:paraId="42B28BFA" w14:textId="77777777" w:rsidR="00182C14" w:rsidRPr="00116CF3" w:rsidRDefault="00182C14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Autor</w:t>
            </w:r>
          </w:p>
        </w:tc>
        <w:tc>
          <w:tcPr>
            <w:tcW w:w="1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C0C0"/>
          </w:tcPr>
          <w:p w14:paraId="56B0C11F" w14:textId="77777777" w:rsidR="00182C14" w:rsidRPr="00116CF3" w:rsidRDefault="00182C14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Tag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C0C0"/>
          </w:tcPr>
          <w:p w14:paraId="55EDB128" w14:textId="77777777" w:rsidR="00182C14" w:rsidRPr="00116CF3" w:rsidRDefault="00182C14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Datum</w:t>
            </w:r>
          </w:p>
        </w:tc>
        <w:tc>
          <w:tcPr>
            <w:tcW w:w="4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C0C0"/>
          </w:tcPr>
          <w:p w14:paraId="1AB21EC7" w14:textId="5D8EB904" w:rsidR="00182C14" w:rsidRPr="00116CF3" w:rsidRDefault="00182C14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Opis</w:t>
            </w:r>
          </w:p>
        </w:tc>
      </w:tr>
      <w:tr w:rsidR="00182C14" w:rsidRPr="00116CF3" w14:paraId="1D321DF8" w14:textId="77777777" w:rsidTr="00AF1CCE">
        <w:trPr>
          <w:trHeight w:val="230"/>
        </w:trPr>
        <w:tc>
          <w:tcPr>
            <w:tcW w:w="8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25F7A116" w14:textId="77777777" w:rsidR="00182C14" w:rsidRPr="00116CF3" w:rsidRDefault="00182C14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0.1</w:t>
            </w:r>
          </w:p>
        </w:tc>
        <w:tc>
          <w:tcPr>
            <w:tcW w:w="1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27EB9C9D" w14:textId="3B865F39" w:rsidR="00182C14" w:rsidRPr="00116CF3" w:rsidRDefault="00182C14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Nina Šalković</w:t>
            </w:r>
          </w:p>
        </w:tc>
        <w:tc>
          <w:tcPr>
            <w:tcW w:w="1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14E401CA" w14:textId="19B32891" w:rsidR="00182C14" w:rsidRPr="00116CF3" w:rsidRDefault="00AF1CCE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I-0.1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0A255231" w14:textId="3C65906A" w:rsidR="00182C14" w:rsidRPr="00116CF3" w:rsidRDefault="00182C14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7.3.2024.</w:t>
            </w:r>
          </w:p>
        </w:tc>
        <w:tc>
          <w:tcPr>
            <w:tcW w:w="4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54CED0EE" w14:textId="35CF94FA" w:rsidR="00182C14" w:rsidRPr="00116CF3" w:rsidRDefault="00AF1CCE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Početak rada</w:t>
            </w:r>
          </w:p>
        </w:tc>
      </w:tr>
      <w:tr w:rsidR="00182C14" w:rsidRPr="00116CF3" w14:paraId="11F1D195" w14:textId="77777777" w:rsidTr="00AF1CCE">
        <w:trPr>
          <w:trHeight w:val="230"/>
        </w:trPr>
        <w:tc>
          <w:tcPr>
            <w:tcW w:w="8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26B46EF7" w14:textId="42F8A821" w:rsidR="00182C14" w:rsidRPr="00116CF3" w:rsidRDefault="00AF1CCE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0.2</w:t>
            </w:r>
          </w:p>
        </w:tc>
        <w:tc>
          <w:tcPr>
            <w:tcW w:w="1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7311B239" w14:textId="16848C62" w:rsidR="00182C14" w:rsidRPr="00116CF3" w:rsidRDefault="00AF1CCE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Kristina Aničić</w:t>
            </w:r>
          </w:p>
        </w:tc>
        <w:tc>
          <w:tcPr>
            <w:tcW w:w="1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08EF3344" w14:textId="2EF2B5F6" w:rsidR="00182C14" w:rsidRPr="00116CF3" w:rsidRDefault="00AF1CCE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I-0.2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5B8E633C" w14:textId="17EF4EC6" w:rsidR="00182C14" w:rsidRPr="00116CF3" w:rsidRDefault="00AF1CCE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8.3.2024.</w:t>
            </w:r>
          </w:p>
        </w:tc>
        <w:tc>
          <w:tcPr>
            <w:tcW w:w="4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0081E318" w14:textId="36A3E609" w:rsidR="00182C14" w:rsidRPr="00116CF3" w:rsidRDefault="00AF1CCE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Opis korisničkih zahtjeva</w:t>
            </w:r>
          </w:p>
        </w:tc>
      </w:tr>
      <w:tr w:rsidR="00182C14" w:rsidRPr="00116CF3" w14:paraId="2DDFC3FB" w14:textId="77777777" w:rsidTr="00AF1CCE">
        <w:trPr>
          <w:trHeight w:val="230"/>
        </w:trPr>
        <w:tc>
          <w:tcPr>
            <w:tcW w:w="8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05020E03" w14:textId="180429F7" w:rsidR="00182C14" w:rsidRPr="00116CF3" w:rsidRDefault="00AF1CCE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0.3</w:t>
            </w:r>
          </w:p>
        </w:tc>
        <w:tc>
          <w:tcPr>
            <w:tcW w:w="1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3AE02FA4" w14:textId="519219D7" w:rsidR="00182C14" w:rsidRPr="00116CF3" w:rsidRDefault="00AF1CCE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Nikola Platnjak</w:t>
            </w:r>
          </w:p>
        </w:tc>
        <w:tc>
          <w:tcPr>
            <w:tcW w:w="1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45907EA8" w14:textId="27404EC5" w:rsidR="00182C14" w:rsidRPr="00116CF3" w:rsidRDefault="00AF1CCE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I-0.3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5357CD8B" w14:textId="4AC1C45F" w:rsidR="00182C14" w:rsidRPr="00116CF3" w:rsidRDefault="00AF1CCE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22.3.2024.</w:t>
            </w:r>
          </w:p>
        </w:tc>
        <w:tc>
          <w:tcPr>
            <w:tcW w:w="4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6A753784" w14:textId="3EAC3210" w:rsidR="00182C14" w:rsidRPr="00116CF3" w:rsidRDefault="00AF1CCE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Specifikacija zahtjeva i dijagrami slučajeva uporabe</w:t>
            </w:r>
          </w:p>
        </w:tc>
      </w:tr>
      <w:tr w:rsidR="00182C14" w:rsidRPr="00116CF3" w14:paraId="02E9D8DB" w14:textId="77777777" w:rsidTr="00AF1CCE">
        <w:trPr>
          <w:trHeight w:val="230"/>
        </w:trPr>
        <w:tc>
          <w:tcPr>
            <w:tcW w:w="8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7C6E45C7" w14:textId="4BFE2C40" w:rsidR="00182C14" w:rsidRPr="00116CF3" w:rsidRDefault="00AF1CCE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0.4</w:t>
            </w:r>
          </w:p>
        </w:tc>
        <w:tc>
          <w:tcPr>
            <w:tcW w:w="1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2D77DC14" w14:textId="7BAF130E" w:rsidR="00182C14" w:rsidRPr="00116CF3" w:rsidRDefault="00AF1CCE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Nina Šalković</w:t>
            </w:r>
          </w:p>
        </w:tc>
        <w:tc>
          <w:tcPr>
            <w:tcW w:w="1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6A42BD9C" w14:textId="71881D8E" w:rsidR="00182C14" w:rsidRPr="00116CF3" w:rsidRDefault="00AF1CCE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I-0.4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1D70FB6A" w14:textId="3DDF8EB7" w:rsidR="00182C14" w:rsidRPr="00116CF3" w:rsidRDefault="00AF1CCE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27.3.2024.</w:t>
            </w:r>
          </w:p>
        </w:tc>
        <w:tc>
          <w:tcPr>
            <w:tcW w:w="4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1269E103" w14:textId="205F8AE5" w:rsidR="00182C14" w:rsidRPr="00116CF3" w:rsidRDefault="00182C14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182C14" w:rsidRPr="00116CF3" w14:paraId="77D1E991" w14:textId="77777777" w:rsidTr="00AF1CCE">
        <w:trPr>
          <w:trHeight w:val="241"/>
        </w:trPr>
        <w:tc>
          <w:tcPr>
            <w:tcW w:w="8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6030F5D7" w14:textId="77777777" w:rsidR="00182C14" w:rsidRPr="00116CF3" w:rsidRDefault="00182C14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5154205C" w14:textId="77777777" w:rsidR="00182C14" w:rsidRPr="00116CF3" w:rsidRDefault="00182C14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236A3F71" w14:textId="77777777" w:rsidR="00182C14" w:rsidRPr="00116CF3" w:rsidRDefault="00182C14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3E10999C" w14:textId="77777777" w:rsidR="00182C14" w:rsidRPr="00116CF3" w:rsidRDefault="00182C14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1DE1BB0F" w14:textId="64B4865F" w:rsidR="00182C14" w:rsidRPr="00116CF3" w:rsidRDefault="00182C14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4AFA4594" w14:textId="77777777" w:rsidR="00F92310" w:rsidRPr="00116CF3" w:rsidRDefault="00F92310" w:rsidP="001F4C0E">
      <w:pPr>
        <w:spacing w:line="300" w:lineRule="auto"/>
        <w:rPr>
          <w:rFonts w:ascii="Arial" w:hAnsi="Arial" w:cs="Arial"/>
        </w:rPr>
      </w:pPr>
    </w:p>
    <w:p w14:paraId="7E4C19CD" w14:textId="77777777" w:rsidR="00C66E0C" w:rsidRPr="00116CF3" w:rsidRDefault="0034722C" w:rsidP="001F4C0E">
      <w:pPr>
        <w:spacing w:line="300" w:lineRule="auto"/>
        <w:rPr>
          <w:rFonts w:ascii="Arial" w:hAnsi="Arial" w:cs="Arial"/>
          <w:b/>
          <w:sz w:val="32"/>
        </w:rPr>
      </w:pPr>
      <w:r w:rsidRPr="00116CF3">
        <w:rPr>
          <w:rFonts w:ascii="Arial" w:hAnsi="Arial" w:cs="Arial"/>
          <w:b/>
          <w:sz w:val="32"/>
        </w:rPr>
        <w:t>Revizori</w:t>
      </w:r>
      <w:r w:rsidR="00CC5944" w:rsidRPr="00116CF3">
        <w:rPr>
          <w:rFonts w:ascii="Arial" w:hAnsi="Arial" w:cs="Arial"/>
          <w:b/>
          <w:sz w:val="32"/>
        </w:rPr>
        <w:t>/Nadzor</w:t>
      </w:r>
    </w:p>
    <w:tbl>
      <w:tblPr>
        <w:tblW w:w="946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76"/>
        <w:gridCol w:w="3261"/>
        <w:gridCol w:w="3827"/>
      </w:tblGrid>
      <w:tr w:rsidR="007C2806" w:rsidRPr="00116CF3" w14:paraId="7ED5B8DA" w14:textId="77777777" w:rsidTr="007E2FE8">
        <w:tc>
          <w:tcPr>
            <w:tcW w:w="237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0C0C0"/>
          </w:tcPr>
          <w:p w14:paraId="3E34A53B" w14:textId="77777777" w:rsidR="007C2806" w:rsidRPr="00116CF3" w:rsidRDefault="007C2806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Ime i prezime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0C0C0"/>
          </w:tcPr>
          <w:p w14:paraId="04B38BA6" w14:textId="77777777" w:rsidR="007C2806" w:rsidRPr="00116CF3" w:rsidRDefault="007C2806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Pozicija</w:t>
            </w:r>
          </w:p>
        </w:tc>
        <w:tc>
          <w:tcPr>
            <w:tcW w:w="382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0C0C0"/>
          </w:tcPr>
          <w:p w14:paraId="77011028" w14:textId="77777777" w:rsidR="007C2806" w:rsidRPr="00116CF3" w:rsidRDefault="007C2806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Napomena</w:t>
            </w:r>
          </w:p>
        </w:tc>
      </w:tr>
      <w:tr w:rsidR="007C2806" w:rsidRPr="00116CF3" w14:paraId="6AACCC87" w14:textId="77777777" w:rsidTr="007E2FE8">
        <w:tc>
          <w:tcPr>
            <w:tcW w:w="237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682179CE" w14:textId="77777777" w:rsidR="007C2806" w:rsidRPr="00116CF3" w:rsidRDefault="007C2806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Nikola Platnjak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674AC25A" w14:textId="77777777" w:rsidR="007C2806" w:rsidRPr="00116CF3" w:rsidRDefault="007C2806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Voditelj tima</w:t>
            </w:r>
          </w:p>
        </w:tc>
        <w:tc>
          <w:tcPr>
            <w:tcW w:w="382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3A0EF3D4" w14:textId="77777777" w:rsidR="007C2806" w:rsidRPr="00116CF3" w:rsidRDefault="007C2806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C2806" w:rsidRPr="00116CF3" w14:paraId="387ACFC6" w14:textId="77777777" w:rsidTr="007E2FE8">
        <w:tc>
          <w:tcPr>
            <w:tcW w:w="237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022F3FF2" w14:textId="77777777" w:rsidR="007C2806" w:rsidRPr="00116CF3" w:rsidRDefault="007C2806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eastAsia="Arial" w:hAnsi="Arial" w:cs="Arial"/>
                <w:color w:val="000000"/>
                <w:sz w:val="20"/>
                <w:szCs w:val="20"/>
              </w:rPr>
              <w:t>Dorian Hajnić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69B4E5C7" w14:textId="77777777" w:rsidR="007C2806" w:rsidRPr="00116CF3" w:rsidRDefault="007C2806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Programer</w:t>
            </w:r>
          </w:p>
        </w:tc>
        <w:tc>
          <w:tcPr>
            <w:tcW w:w="382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5BDFEC58" w14:textId="77777777" w:rsidR="007C2806" w:rsidRPr="00116CF3" w:rsidRDefault="007C2806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C2806" w:rsidRPr="00116CF3" w14:paraId="1D15F9C6" w14:textId="77777777" w:rsidTr="007E2FE8">
        <w:tc>
          <w:tcPr>
            <w:tcW w:w="237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5A81B6AB" w14:textId="77777777" w:rsidR="007C2806" w:rsidRPr="00116CF3" w:rsidRDefault="007C2806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eastAsia="Arial" w:hAnsi="Arial" w:cs="Arial"/>
                <w:color w:val="000000"/>
                <w:sz w:val="20"/>
                <w:szCs w:val="20"/>
              </w:rPr>
              <w:t>Kristina Aničić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3D49B2DC" w14:textId="77777777" w:rsidR="007C2806" w:rsidRPr="00116CF3" w:rsidRDefault="007C2806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Programer</w:t>
            </w:r>
          </w:p>
        </w:tc>
        <w:tc>
          <w:tcPr>
            <w:tcW w:w="382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4F5F7B9C" w14:textId="77777777" w:rsidR="007C2806" w:rsidRPr="00116CF3" w:rsidRDefault="007C2806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C2806" w:rsidRPr="00116CF3" w14:paraId="0867F677" w14:textId="77777777" w:rsidTr="007E2FE8">
        <w:tc>
          <w:tcPr>
            <w:tcW w:w="237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6F1BDC32" w14:textId="77777777" w:rsidR="007C2806" w:rsidRPr="00116CF3" w:rsidRDefault="007C2806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eastAsia="Arial" w:hAnsi="Arial" w:cs="Arial"/>
                <w:color w:val="000000"/>
                <w:sz w:val="20"/>
                <w:szCs w:val="20"/>
              </w:rPr>
              <w:t>Nina Šalković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1ADB5E01" w14:textId="77777777" w:rsidR="007C2806" w:rsidRPr="00116CF3" w:rsidRDefault="007C2806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Tester</w:t>
            </w:r>
          </w:p>
        </w:tc>
        <w:tc>
          <w:tcPr>
            <w:tcW w:w="382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6CB21F4E" w14:textId="77777777" w:rsidR="007C2806" w:rsidRPr="00116CF3" w:rsidRDefault="007C2806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324E8086" w14:textId="77777777" w:rsidR="00A67E92" w:rsidRPr="00116CF3" w:rsidRDefault="00A67E92" w:rsidP="001F4C0E">
      <w:pPr>
        <w:spacing w:line="300" w:lineRule="auto"/>
        <w:rPr>
          <w:rFonts w:ascii="Arial" w:hAnsi="Arial" w:cs="Arial"/>
        </w:rPr>
      </w:pPr>
    </w:p>
    <w:p w14:paraId="76F80530" w14:textId="77777777" w:rsidR="00560BD8" w:rsidRPr="00116CF3" w:rsidRDefault="00560BD8" w:rsidP="001F4C0E">
      <w:pPr>
        <w:spacing w:line="300" w:lineRule="auto"/>
        <w:rPr>
          <w:rFonts w:ascii="Arial" w:hAnsi="Arial" w:cs="Arial"/>
        </w:rPr>
      </w:pPr>
      <w:r w:rsidRPr="00116CF3">
        <w:rPr>
          <w:rFonts w:ascii="Arial" w:hAnsi="Arial" w:cs="Arial"/>
        </w:rPr>
        <w:br w:type="page"/>
      </w:r>
    </w:p>
    <w:p w14:paraId="23EBF288" w14:textId="77777777" w:rsidR="00E965DB" w:rsidRPr="00116CF3" w:rsidRDefault="004B0B9B" w:rsidP="001F4C0E">
      <w:pPr>
        <w:pStyle w:val="Naslov1"/>
        <w:spacing w:line="300" w:lineRule="auto"/>
        <w:rPr>
          <w:rFonts w:ascii="Arial" w:hAnsi="Arial" w:cs="Arial"/>
        </w:rPr>
      </w:pPr>
      <w:bookmarkStart w:id="3" w:name="_Toc163768778"/>
      <w:r w:rsidRPr="00116CF3">
        <w:rPr>
          <w:rFonts w:ascii="Arial" w:hAnsi="Arial" w:cs="Arial"/>
        </w:rPr>
        <w:lastRenderedPageBreak/>
        <w:t>Sadržaj</w:t>
      </w:r>
      <w:bookmarkEnd w:id="3"/>
    </w:p>
    <w:p w14:paraId="2DC41B0E" w14:textId="77777777" w:rsidR="00806C88" w:rsidRPr="00116CF3" w:rsidRDefault="00806C88" w:rsidP="001F4C0E">
      <w:pPr>
        <w:spacing w:line="300" w:lineRule="auto"/>
        <w:rPr>
          <w:rFonts w:ascii="Arial" w:hAnsi="Arial" w:cs="Arial"/>
        </w:rPr>
      </w:pPr>
    </w:p>
    <w:p w14:paraId="64BFCD49" w14:textId="3C0EA88F" w:rsidR="001F4C0E" w:rsidRDefault="00256B6D" w:rsidP="001F4C0E">
      <w:pPr>
        <w:pStyle w:val="Sadraj1"/>
        <w:spacing w:line="300" w:lineRule="auto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eastAsia="hr-HR"/>
          <w14:ligatures w14:val="standardContextual"/>
        </w:rPr>
      </w:pPr>
      <w:r w:rsidRPr="00116CF3">
        <w:rPr>
          <w:rFonts w:ascii="Arial" w:hAnsi="Arial" w:cs="Arial"/>
          <w:b w:val="0"/>
          <w:bCs w:val="0"/>
        </w:rPr>
        <w:fldChar w:fldCharType="begin"/>
      </w:r>
      <w:r w:rsidRPr="00116CF3">
        <w:rPr>
          <w:rFonts w:ascii="Arial" w:hAnsi="Arial" w:cs="Arial"/>
          <w:b w:val="0"/>
          <w:bCs w:val="0"/>
        </w:rPr>
        <w:instrText xml:space="preserve"> TOC \o "1-3" \h \z \u </w:instrText>
      </w:r>
      <w:r w:rsidRPr="00116CF3">
        <w:rPr>
          <w:rFonts w:ascii="Arial" w:hAnsi="Arial" w:cs="Arial"/>
          <w:b w:val="0"/>
          <w:bCs w:val="0"/>
        </w:rPr>
        <w:fldChar w:fldCharType="separate"/>
      </w:r>
      <w:hyperlink w:anchor="_Toc163768777" w:history="1">
        <w:r w:rsidR="001F4C0E" w:rsidRPr="00F9320A">
          <w:rPr>
            <w:rStyle w:val="Hiperveza"/>
            <w:rFonts w:ascii="Arial" w:hAnsi="Arial" w:cs="Arial"/>
            <w:noProof/>
          </w:rPr>
          <w:t>1</w:t>
        </w:r>
        <w:r w:rsidR="001F4C0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eastAsia="hr-HR"/>
            <w14:ligatures w14:val="standardContextual"/>
          </w:rPr>
          <w:tab/>
        </w:r>
        <w:r w:rsidR="001F4C0E" w:rsidRPr="00F9320A">
          <w:rPr>
            <w:rStyle w:val="Hiperveza"/>
            <w:rFonts w:ascii="Arial" w:hAnsi="Arial" w:cs="Arial"/>
            <w:noProof/>
          </w:rPr>
          <w:t>Nadzor dokumenta</w:t>
        </w:r>
        <w:r w:rsidR="001F4C0E">
          <w:rPr>
            <w:noProof/>
            <w:webHidden/>
          </w:rPr>
          <w:tab/>
        </w:r>
        <w:r w:rsidR="001F4C0E">
          <w:rPr>
            <w:noProof/>
            <w:webHidden/>
          </w:rPr>
          <w:fldChar w:fldCharType="begin"/>
        </w:r>
        <w:r w:rsidR="001F4C0E">
          <w:rPr>
            <w:noProof/>
            <w:webHidden/>
          </w:rPr>
          <w:instrText xml:space="preserve"> PAGEREF _Toc163768777 \h </w:instrText>
        </w:r>
        <w:r w:rsidR="001F4C0E">
          <w:rPr>
            <w:noProof/>
            <w:webHidden/>
          </w:rPr>
        </w:r>
        <w:r w:rsidR="001F4C0E">
          <w:rPr>
            <w:noProof/>
            <w:webHidden/>
          </w:rPr>
          <w:fldChar w:fldCharType="separate"/>
        </w:r>
        <w:r w:rsidR="001F4C0E">
          <w:rPr>
            <w:noProof/>
            <w:webHidden/>
          </w:rPr>
          <w:t>2</w:t>
        </w:r>
        <w:r w:rsidR="001F4C0E">
          <w:rPr>
            <w:noProof/>
            <w:webHidden/>
          </w:rPr>
          <w:fldChar w:fldCharType="end"/>
        </w:r>
      </w:hyperlink>
    </w:p>
    <w:p w14:paraId="2D335EDC" w14:textId="6CD564CF" w:rsidR="001F4C0E" w:rsidRDefault="001F4C0E" w:rsidP="001F4C0E">
      <w:pPr>
        <w:pStyle w:val="Sadraj1"/>
        <w:spacing w:line="300" w:lineRule="auto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eastAsia="hr-HR"/>
          <w14:ligatures w14:val="standardContextual"/>
        </w:rPr>
      </w:pPr>
      <w:hyperlink w:anchor="_Toc163768778" w:history="1">
        <w:r w:rsidRPr="00F9320A">
          <w:rPr>
            <w:rStyle w:val="Hiperveza"/>
            <w:rFonts w:ascii="Arial" w:hAnsi="Arial" w:cs="Arial"/>
            <w:noProof/>
          </w:rPr>
          <w:t>2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eastAsia="hr-HR"/>
            <w14:ligatures w14:val="standardContextual"/>
          </w:rPr>
          <w:tab/>
        </w:r>
        <w:r w:rsidRPr="00F9320A">
          <w:rPr>
            <w:rStyle w:val="Hiperveza"/>
            <w:rFonts w:ascii="Arial" w:hAnsi="Arial" w:cs="Arial"/>
            <w:noProof/>
          </w:rPr>
          <w:t>Sadržaj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_Toc163768778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6CAE2A2" w14:textId="31C44E28" w:rsidR="001F4C0E" w:rsidRDefault="001F4C0E" w:rsidP="001F4C0E">
      <w:pPr>
        <w:pStyle w:val="Sadraj1"/>
        <w:spacing w:line="300" w:lineRule="auto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eastAsia="hr-HR"/>
          <w14:ligatures w14:val="standardContextual"/>
        </w:rPr>
      </w:pPr>
      <w:hyperlink w:anchor="_Toc163768779" w:history="1">
        <w:r w:rsidRPr="00F9320A">
          <w:rPr>
            <w:rStyle w:val="Hiperveza"/>
            <w:rFonts w:ascii="Arial" w:hAnsi="Arial" w:cs="Arial"/>
            <w:noProof/>
          </w:rPr>
          <w:t>3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eastAsia="hr-HR"/>
            <w14:ligatures w14:val="standardContextual"/>
          </w:rPr>
          <w:tab/>
        </w:r>
        <w:r w:rsidRPr="00F9320A">
          <w:rPr>
            <w:rStyle w:val="Hiperveza"/>
            <w:rFonts w:ascii="Arial" w:hAnsi="Arial" w:cs="Arial"/>
            <w:noProof/>
          </w:rPr>
          <w:t>Uvod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_Toc163768779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06529FB" w14:textId="6F111ACD" w:rsidR="001F4C0E" w:rsidRDefault="001F4C0E" w:rsidP="001F4C0E">
      <w:pPr>
        <w:pStyle w:val="Sadraj1"/>
        <w:spacing w:line="300" w:lineRule="auto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eastAsia="hr-HR"/>
          <w14:ligatures w14:val="standardContextual"/>
        </w:rPr>
      </w:pPr>
      <w:hyperlink w:anchor="_Toc163768780" w:history="1">
        <w:r w:rsidRPr="00F9320A">
          <w:rPr>
            <w:rStyle w:val="Hiperveza"/>
            <w:rFonts w:ascii="Arial" w:hAnsi="Arial" w:cs="Arial"/>
            <w:noProof/>
          </w:rPr>
          <w:t>4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eastAsia="hr-HR"/>
            <w14:ligatures w14:val="standardContextual"/>
          </w:rPr>
          <w:tab/>
        </w:r>
        <w:r w:rsidRPr="00F9320A">
          <w:rPr>
            <w:rStyle w:val="Hiperveza"/>
            <w:rFonts w:ascii="Arial" w:hAnsi="Arial" w:cs="Arial"/>
            <w:noProof/>
          </w:rPr>
          <w:t>Pojmovnik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_Toc163768780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40866D0" w14:textId="5CEFC837" w:rsidR="001F4C0E" w:rsidRDefault="001F4C0E" w:rsidP="001F4C0E">
      <w:pPr>
        <w:pStyle w:val="Sadraj1"/>
        <w:spacing w:line="300" w:lineRule="auto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eastAsia="hr-HR"/>
          <w14:ligatures w14:val="standardContextual"/>
        </w:rPr>
      </w:pPr>
      <w:hyperlink w:anchor="_Toc163768781" w:history="1">
        <w:r w:rsidRPr="00F9320A">
          <w:rPr>
            <w:rStyle w:val="Hiperveza"/>
            <w:rFonts w:ascii="Arial" w:hAnsi="Arial" w:cs="Arial"/>
            <w:noProof/>
          </w:rPr>
          <w:t>5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eastAsia="hr-HR"/>
            <w14:ligatures w14:val="standardContextual"/>
          </w:rPr>
          <w:tab/>
        </w:r>
        <w:r w:rsidRPr="00F9320A">
          <w:rPr>
            <w:rStyle w:val="Hiperveza"/>
            <w:rFonts w:ascii="Arial" w:hAnsi="Arial" w:cs="Arial"/>
            <w:noProof/>
          </w:rPr>
          <w:t>Definicija korisničkih zahtjeva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_Toc163768781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15D113A" w14:textId="17ED7074" w:rsidR="001F4C0E" w:rsidRDefault="001F4C0E" w:rsidP="001F4C0E">
      <w:pPr>
        <w:pStyle w:val="Sadraj1"/>
        <w:spacing w:line="300" w:lineRule="auto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eastAsia="hr-HR"/>
          <w14:ligatures w14:val="standardContextual"/>
        </w:rPr>
      </w:pPr>
      <w:hyperlink w:anchor="_Toc163768782" w:history="1">
        <w:r w:rsidRPr="00F9320A">
          <w:rPr>
            <w:rStyle w:val="Hiperveza"/>
            <w:rFonts w:ascii="Arial" w:hAnsi="Arial" w:cs="Arial"/>
            <w:noProof/>
          </w:rPr>
          <w:t>6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eastAsia="hr-HR"/>
            <w14:ligatures w14:val="standardContextual"/>
          </w:rPr>
          <w:tab/>
        </w:r>
        <w:r w:rsidRPr="00F9320A">
          <w:rPr>
            <w:rStyle w:val="Hiperveza"/>
            <w:rFonts w:ascii="Arial" w:hAnsi="Arial" w:cs="Arial"/>
            <w:noProof/>
          </w:rPr>
          <w:t>Specifikacija zahtjeva sustava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_Toc163768782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A6ACBD7" w14:textId="52685AC2" w:rsidR="001F4C0E" w:rsidRDefault="001F4C0E" w:rsidP="001F4C0E">
      <w:pPr>
        <w:pStyle w:val="Sadraj1"/>
        <w:spacing w:line="300" w:lineRule="auto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eastAsia="hr-HR"/>
          <w14:ligatures w14:val="standardContextual"/>
        </w:rPr>
      </w:pPr>
      <w:hyperlink w:anchor="_Toc163768783" w:history="1">
        <w:r w:rsidRPr="00F9320A">
          <w:rPr>
            <w:rStyle w:val="Hiperveza"/>
            <w:rFonts w:ascii="Arial" w:hAnsi="Arial" w:cs="Arial"/>
            <w:noProof/>
          </w:rPr>
          <w:t>7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eastAsia="hr-HR"/>
            <w14:ligatures w14:val="standardContextual"/>
          </w:rPr>
          <w:tab/>
        </w:r>
        <w:r w:rsidRPr="00F9320A">
          <w:rPr>
            <w:rStyle w:val="Hiperveza"/>
            <w:rFonts w:ascii="Arial" w:hAnsi="Arial" w:cs="Arial"/>
            <w:noProof/>
          </w:rPr>
          <w:t>Slučaj uporabe UC1 – Registracija korisnika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_Toc163768783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E1AD4EA" w14:textId="043F8492" w:rsidR="001F4C0E" w:rsidRDefault="001F4C0E" w:rsidP="001F4C0E">
      <w:pPr>
        <w:pStyle w:val="Sadraj1"/>
        <w:spacing w:line="300" w:lineRule="auto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eastAsia="hr-HR"/>
          <w14:ligatures w14:val="standardContextual"/>
        </w:rPr>
      </w:pPr>
      <w:hyperlink w:anchor="_Toc163768784" w:history="1">
        <w:r w:rsidRPr="00F9320A">
          <w:rPr>
            <w:rStyle w:val="Hiperveza"/>
            <w:rFonts w:ascii="Arial" w:hAnsi="Arial" w:cs="Arial"/>
            <w:noProof/>
          </w:rPr>
          <w:t>8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eastAsia="hr-HR"/>
            <w14:ligatures w14:val="standardContextual"/>
          </w:rPr>
          <w:tab/>
        </w:r>
        <w:r w:rsidRPr="00F9320A">
          <w:rPr>
            <w:rStyle w:val="Hiperveza"/>
            <w:rFonts w:ascii="Arial" w:hAnsi="Arial" w:cs="Arial"/>
            <w:noProof/>
          </w:rPr>
          <w:t>Slučaj uporabe UC2 – Prijava u sustav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_Toc163768784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666FEBB" w14:textId="401764EE" w:rsidR="001F4C0E" w:rsidRDefault="001F4C0E" w:rsidP="001F4C0E">
      <w:pPr>
        <w:pStyle w:val="Sadraj1"/>
        <w:spacing w:line="300" w:lineRule="auto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eastAsia="hr-HR"/>
          <w14:ligatures w14:val="standardContextual"/>
        </w:rPr>
      </w:pPr>
      <w:hyperlink w:anchor="_Toc163768785" w:history="1">
        <w:r w:rsidRPr="00F9320A">
          <w:rPr>
            <w:rStyle w:val="Hiperveza"/>
            <w:rFonts w:ascii="Arial" w:hAnsi="Arial" w:cs="Arial"/>
            <w:noProof/>
          </w:rPr>
          <w:t>9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eastAsia="hr-HR"/>
            <w14:ligatures w14:val="standardContextual"/>
          </w:rPr>
          <w:tab/>
        </w:r>
        <w:r w:rsidRPr="00F9320A">
          <w:rPr>
            <w:rStyle w:val="Hiperveza"/>
            <w:rFonts w:ascii="Arial" w:hAnsi="Arial" w:cs="Arial"/>
            <w:noProof/>
          </w:rPr>
          <w:t>Slučaj uporabe UC3 – Pretraga recepata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_Toc163768785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847312A" w14:textId="76B8B362" w:rsidR="001F4C0E" w:rsidRDefault="001F4C0E" w:rsidP="001F4C0E">
      <w:pPr>
        <w:pStyle w:val="Sadraj1"/>
        <w:spacing w:line="300" w:lineRule="auto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eastAsia="hr-HR"/>
          <w14:ligatures w14:val="standardContextual"/>
        </w:rPr>
      </w:pPr>
      <w:hyperlink w:anchor="_Toc163768786" w:history="1">
        <w:r w:rsidRPr="00F9320A">
          <w:rPr>
            <w:rStyle w:val="Hiperveza"/>
            <w:rFonts w:ascii="Arial" w:hAnsi="Arial" w:cs="Arial"/>
            <w:noProof/>
          </w:rPr>
          <w:t>10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eastAsia="hr-HR"/>
            <w14:ligatures w14:val="standardContextual"/>
          </w:rPr>
          <w:tab/>
        </w:r>
        <w:r w:rsidRPr="00F9320A">
          <w:rPr>
            <w:rStyle w:val="Hiperveza"/>
            <w:rFonts w:ascii="Arial" w:hAnsi="Arial" w:cs="Arial"/>
            <w:noProof/>
          </w:rPr>
          <w:t>Slučaj uporabe UC4 – Admin sustav upravljanja receptima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_Toc163768786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E35DAF1" w14:textId="3CFCFAE3" w:rsidR="001F4C0E" w:rsidRDefault="001F4C0E" w:rsidP="001F4C0E">
      <w:pPr>
        <w:pStyle w:val="Sadraj1"/>
        <w:spacing w:line="300" w:lineRule="auto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eastAsia="hr-HR"/>
          <w14:ligatures w14:val="standardContextual"/>
        </w:rPr>
      </w:pPr>
      <w:hyperlink w:anchor="_Toc163768787" w:history="1">
        <w:r w:rsidRPr="00F9320A">
          <w:rPr>
            <w:rStyle w:val="Hiperveza"/>
            <w:rFonts w:ascii="Arial" w:hAnsi="Arial" w:cs="Arial"/>
            <w:noProof/>
          </w:rPr>
          <w:t>11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eastAsia="hr-HR"/>
            <w14:ligatures w14:val="standardContextual"/>
          </w:rPr>
          <w:tab/>
        </w:r>
        <w:r w:rsidRPr="00F9320A">
          <w:rPr>
            <w:rStyle w:val="Hiperveza"/>
            <w:rFonts w:ascii="Arial" w:hAnsi="Arial" w:cs="Arial"/>
            <w:noProof/>
          </w:rPr>
          <w:t>Slučaj uporabe UC5 – Dodavanje favorita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_Toc163768787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31D42B6" w14:textId="6B23BC63" w:rsidR="001F4C0E" w:rsidRDefault="001F4C0E" w:rsidP="001F4C0E">
      <w:pPr>
        <w:pStyle w:val="Sadraj1"/>
        <w:spacing w:line="300" w:lineRule="auto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eastAsia="hr-HR"/>
          <w14:ligatures w14:val="standardContextual"/>
        </w:rPr>
      </w:pPr>
      <w:hyperlink w:anchor="_Toc163768788" w:history="1">
        <w:r w:rsidRPr="00F9320A">
          <w:rPr>
            <w:rStyle w:val="Hiperveza"/>
            <w:rFonts w:ascii="Arial" w:hAnsi="Arial" w:cs="Arial"/>
            <w:noProof/>
          </w:rPr>
          <w:t>12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eastAsia="hr-HR"/>
            <w14:ligatures w14:val="standardContextual"/>
          </w:rPr>
          <w:tab/>
        </w:r>
        <w:r w:rsidRPr="00F9320A">
          <w:rPr>
            <w:rStyle w:val="Hiperveza"/>
            <w:rFonts w:ascii="Arial" w:hAnsi="Arial" w:cs="Arial"/>
            <w:noProof/>
          </w:rPr>
          <w:t>Slučaj uporabe UC6 – Prikaz najpopularnijih recepata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_Toc163768788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495475D" w14:textId="73312FB9" w:rsidR="001F4C0E" w:rsidRDefault="001F4C0E" w:rsidP="001F4C0E">
      <w:pPr>
        <w:pStyle w:val="Sadraj1"/>
        <w:spacing w:line="300" w:lineRule="auto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eastAsia="hr-HR"/>
          <w14:ligatures w14:val="standardContextual"/>
        </w:rPr>
      </w:pPr>
      <w:hyperlink w:anchor="_Toc163768789" w:history="1">
        <w:r w:rsidRPr="00F9320A">
          <w:rPr>
            <w:rStyle w:val="Hiperveza"/>
            <w:rFonts w:ascii="Arial" w:hAnsi="Arial" w:cs="Arial"/>
            <w:noProof/>
          </w:rPr>
          <w:t>13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eastAsia="hr-HR"/>
            <w14:ligatures w14:val="standardContextual"/>
          </w:rPr>
          <w:tab/>
        </w:r>
        <w:r w:rsidRPr="00F9320A">
          <w:rPr>
            <w:rStyle w:val="Hiperveza"/>
            <w:rFonts w:ascii="Arial" w:hAnsi="Arial" w:cs="Arial"/>
            <w:noProof/>
          </w:rPr>
          <w:t>Slučaj uporabe UC7 – Preuzimanje pdf recepata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_Toc163768789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DDF8F61" w14:textId="73DFBCF8" w:rsidR="001F4C0E" w:rsidRDefault="001F4C0E" w:rsidP="001F4C0E">
      <w:pPr>
        <w:pStyle w:val="Sadraj1"/>
        <w:spacing w:line="300" w:lineRule="auto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eastAsia="hr-HR"/>
          <w14:ligatures w14:val="standardContextual"/>
        </w:rPr>
      </w:pPr>
      <w:hyperlink w:anchor="_Toc163768790" w:history="1">
        <w:r w:rsidRPr="00F9320A">
          <w:rPr>
            <w:rStyle w:val="Hiperveza"/>
            <w:rFonts w:ascii="Arial" w:hAnsi="Arial" w:cs="Arial"/>
            <w:noProof/>
          </w:rPr>
          <w:t>14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eastAsia="hr-HR"/>
            <w14:ligatures w14:val="standardContextual"/>
          </w:rPr>
          <w:tab/>
        </w:r>
        <w:r w:rsidRPr="00F9320A">
          <w:rPr>
            <w:rStyle w:val="Hiperveza"/>
            <w:rFonts w:ascii="Arial" w:hAnsi="Arial" w:cs="Arial"/>
            <w:noProof/>
          </w:rPr>
          <w:t>Slučaj uporabe UC8 – Pretvorba mjernih jedinica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_Toc163768790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48C58D9" w14:textId="6A954546" w:rsidR="001F4C0E" w:rsidRDefault="001F4C0E" w:rsidP="001F4C0E">
      <w:pPr>
        <w:pStyle w:val="Sadraj1"/>
        <w:spacing w:line="300" w:lineRule="auto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eastAsia="hr-HR"/>
          <w14:ligatures w14:val="standardContextual"/>
        </w:rPr>
      </w:pPr>
      <w:hyperlink w:anchor="_Toc163768791" w:history="1">
        <w:r w:rsidRPr="00F9320A">
          <w:rPr>
            <w:rStyle w:val="Hiperveza"/>
            <w:rFonts w:ascii="Arial" w:hAnsi="Arial" w:cs="Arial"/>
            <w:noProof/>
          </w:rPr>
          <w:t>15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eastAsia="hr-HR"/>
            <w14:ligatures w14:val="standardContextual"/>
          </w:rPr>
          <w:tab/>
        </w:r>
        <w:r w:rsidRPr="00F9320A">
          <w:rPr>
            <w:rStyle w:val="Hiperveza"/>
            <w:rFonts w:ascii="Arial" w:hAnsi="Arial" w:cs="Arial"/>
            <w:noProof/>
          </w:rPr>
          <w:t>Slučaj uporabe UC9 – Detaljan prikaz recepata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_Toc163768791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7396A27" w14:textId="5D28AD68" w:rsidR="001F4C0E" w:rsidRDefault="001F4C0E" w:rsidP="001F4C0E">
      <w:pPr>
        <w:pStyle w:val="Sadraj1"/>
        <w:spacing w:line="300" w:lineRule="auto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eastAsia="hr-HR"/>
          <w14:ligatures w14:val="standardContextual"/>
        </w:rPr>
      </w:pPr>
      <w:hyperlink w:anchor="_Toc163768792" w:history="1">
        <w:r w:rsidRPr="00F9320A">
          <w:rPr>
            <w:rStyle w:val="Hiperveza"/>
            <w:rFonts w:ascii="Arial" w:hAnsi="Arial" w:cs="Arial"/>
            <w:noProof/>
          </w:rPr>
          <w:t>16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eastAsia="hr-HR"/>
            <w14:ligatures w14:val="standardContextual"/>
          </w:rPr>
          <w:tab/>
        </w:r>
        <w:r w:rsidRPr="00F9320A">
          <w:rPr>
            <w:rStyle w:val="Hiperveza"/>
            <w:rFonts w:ascii="Arial" w:hAnsi="Arial" w:cs="Arial"/>
            <w:noProof/>
          </w:rPr>
          <w:t>Dodatni opis sustava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_Toc163768792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0AA349C" w14:textId="41621678" w:rsidR="001F4C0E" w:rsidRDefault="001F4C0E" w:rsidP="001F4C0E">
      <w:pPr>
        <w:pStyle w:val="Sadraj1"/>
        <w:spacing w:line="300" w:lineRule="auto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eastAsia="hr-HR"/>
          <w14:ligatures w14:val="standardContextual"/>
        </w:rPr>
      </w:pPr>
      <w:hyperlink w:anchor="_Toc163768793" w:history="1">
        <w:r w:rsidRPr="00F9320A">
          <w:rPr>
            <w:rStyle w:val="Hiperveza"/>
            <w:rFonts w:ascii="Arial" w:hAnsi="Arial" w:cs="Arial"/>
            <w:noProof/>
          </w:rPr>
          <w:t>17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eastAsia="hr-HR"/>
            <w14:ligatures w14:val="standardContextual"/>
          </w:rPr>
          <w:tab/>
        </w:r>
        <w:r w:rsidRPr="00F9320A">
          <w:rPr>
            <w:rStyle w:val="Hiperveza"/>
            <w:rFonts w:ascii="Arial" w:hAnsi="Arial" w:cs="Arial"/>
            <w:noProof/>
          </w:rPr>
          <w:t>Arhitektura sustava programske potpore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_Toc163768793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CB1015E" w14:textId="4D4B5F11" w:rsidR="001F4C0E" w:rsidRDefault="001F4C0E" w:rsidP="001F4C0E">
      <w:pPr>
        <w:pStyle w:val="Sadraj1"/>
        <w:spacing w:line="300" w:lineRule="auto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eastAsia="hr-HR"/>
          <w14:ligatures w14:val="standardContextual"/>
        </w:rPr>
      </w:pPr>
      <w:hyperlink w:anchor="_Toc163768794" w:history="1">
        <w:r w:rsidRPr="00F9320A">
          <w:rPr>
            <w:rStyle w:val="Hiperveza"/>
            <w:rFonts w:ascii="Arial" w:hAnsi="Arial" w:cs="Arial"/>
            <w:noProof/>
          </w:rPr>
          <w:t>18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eastAsia="hr-HR"/>
            <w14:ligatures w14:val="standardContextual"/>
          </w:rPr>
          <w:tab/>
        </w:r>
        <w:r w:rsidRPr="00F9320A">
          <w:rPr>
            <w:rStyle w:val="Hiperveza"/>
            <w:rFonts w:ascii="Arial" w:hAnsi="Arial" w:cs="Arial"/>
            <w:noProof/>
          </w:rPr>
          <w:t>Opis modela i baze podataka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_Toc163768794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D8E2B92" w14:textId="446E191E" w:rsidR="001F4C0E" w:rsidRDefault="001F4C0E" w:rsidP="001F4C0E">
      <w:pPr>
        <w:pStyle w:val="Sadraj1"/>
        <w:spacing w:line="300" w:lineRule="auto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eastAsia="hr-HR"/>
          <w14:ligatures w14:val="standardContextual"/>
        </w:rPr>
      </w:pPr>
      <w:hyperlink w:anchor="_Toc163768795" w:history="1">
        <w:r w:rsidRPr="00F9320A">
          <w:rPr>
            <w:rStyle w:val="Hiperveza"/>
            <w:rFonts w:ascii="Arial" w:hAnsi="Arial" w:cs="Arial"/>
            <w:noProof/>
          </w:rPr>
          <w:t>19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eastAsia="hr-HR"/>
            <w14:ligatures w14:val="standardContextual"/>
          </w:rPr>
          <w:tab/>
        </w:r>
        <w:r w:rsidRPr="00F9320A">
          <w:rPr>
            <w:rStyle w:val="Hiperveza"/>
            <w:rFonts w:ascii="Arial" w:hAnsi="Arial" w:cs="Arial"/>
            <w:noProof/>
          </w:rPr>
          <w:t>Opis implementacije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_Toc163768795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22A5CC3" w14:textId="3D44E6C7" w:rsidR="001F4C0E" w:rsidRDefault="001F4C0E" w:rsidP="001F4C0E">
      <w:pPr>
        <w:pStyle w:val="Sadraj1"/>
        <w:spacing w:line="300" w:lineRule="auto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eastAsia="hr-HR"/>
          <w14:ligatures w14:val="standardContextual"/>
        </w:rPr>
      </w:pPr>
      <w:hyperlink w:anchor="_Toc163768796" w:history="1">
        <w:r w:rsidRPr="00F9320A">
          <w:rPr>
            <w:rStyle w:val="Hiperveza"/>
            <w:rFonts w:ascii="Arial" w:hAnsi="Arial" w:cs="Arial"/>
            <w:noProof/>
          </w:rPr>
          <w:t>20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eastAsia="hr-HR"/>
            <w14:ligatures w14:val="standardContextual"/>
          </w:rPr>
          <w:tab/>
        </w:r>
        <w:r w:rsidRPr="00F9320A">
          <w:rPr>
            <w:rStyle w:val="Hiperveza"/>
            <w:rFonts w:ascii="Arial" w:hAnsi="Arial" w:cs="Arial"/>
            <w:noProof/>
          </w:rPr>
          <w:t>Razrada implementacije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_Toc163768796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E358966" w14:textId="7096E404" w:rsidR="001F4C0E" w:rsidRDefault="001F4C0E" w:rsidP="001F4C0E">
      <w:pPr>
        <w:pStyle w:val="Sadraj1"/>
        <w:spacing w:line="300" w:lineRule="auto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eastAsia="hr-HR"/>
          <w14:ligatures w14:val="standardContextual"/>
        </w:rPr>
      </w:pPr>
      <w:hyperlink w:anchor="_Toc163768797" w:history="1">
        <w:r w:rsidRPr="00F9320A">
          <w:rPr>
            <w:rStyle w:val="Hiperveza"/>
            <w:rFonts w:ascii="Arial" w:hAnsi="Arial" w:cs="Arial"/>
            <w:noProof/>
          </w:rPr>
          <w:t>21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eastAsia="hr-HR"/>
            <w14:ligatures w14:val="standardContextual"/>
          </w:rPr>
          <w:tab/>
        </w:r>
        <w:r w:rsidRPr="00F9320A">
          <w:rPr>
            <w:rStyle w:val="Hiperveza"/>
            <w:rFonts w:ascii="Arial" w:hAnsi="Arial" w:cs="Arial"/>
            <w:noProof/>
          </w:rPr>
          <w:t>Dijagram stanja baze podataka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_Toc163768797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6E4B864" w14:textId="406E32DF" w:rsidR="001F4C0E" w:rsidRDefault="001F4C0E" w:rsidP="001F4C0E">
      <w:pPr>
        <w:pStyle w:val="Sadraj1"/>
        <w:spacing w:line="300" w:lineRule="auto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eastAsia="hr-HR"/>
          <w14:ligatures w14:val="standardContextual"/>
        </w:rPr>
      </w:pPr>
      <w:hyperlink w:anchor="_Toc163768798" w:history="1">
        <w:r w:rsidRPr="00F9320A">
          <w:rPr>
            <w:rStyle w:val="Hiperveza"/>
            <w:rFonts w:ascii="Arial" w:hAnsi="Arial" w:cs="Arial"/>
            <w:noProof/>
          </w:rPr>
          <w:t>22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eastAsia="hr-HR"/>
            <w14:ligatures w14:val="standardContextual"/>
          </w:rPr>
          <w:tab/>
        </w:r>
        <w:r w:rsidRPr="00F9320A">
          <w:rPr>
            <w:rStyle w:val="Hiperveza"/>
            <w:rFonts w:ascii="Arial" w:hAnsi="Arial" w:cs="Arial"/>
            <w:noProof/>
          </w:rPr>
          <w:t>Dijagram komponenti podsustava pregleda recepata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_Toc163768798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7F829FDA" w14:textId="195BE51B" w:rsidR="001F4C0E" w:rsidRDefault="001F4C0E" w:rsidP="001F4C0E">
      <w:pPr>
        <w:pStyle w:val="Sadraj1"/>
        <w:spacing w:line="300" w:lineRule="auto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eastAsia="hr-HR"/>
          <w14:ligatures w14:val="standardContextual"/>
        </w:rPr>
      </w:pPr>
      <w:hyperlink w:anchor="_Toc163768799" w:history="1">
        <w:r w:rsidRPr="00F9320A">
          <w:rPr>
            <w:rStyle w:val="Hiperveza"/>
            <w:rFonts w:ascii="Arial" w:hAnsi="Arial" w:cs="Arial"/>
            <w:noProof/>
          </w:rPr>
          <w:t>23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eastAsia="hr-HR"/>
            <w14:ligatures w14:val="standardContextual"/>
          </w:rPr>
          <w:tab/>
        </w:r>
        <w:r w:rsidRPr="00F9320A">
          <w:rPr>
            <w:rStyle w:val="Hiperveza"/>
            <w:rFonts w:ascii="Arial" w:hAnsi="Arial" w:cs="Arial"/>
            <w:noProof/>
          </w:rPr>
          <w:t>Dijagram komponenti administratorskih poslova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_Toc163768799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13B71FE" w14:textId="3D42CF8B" w:rsidR="001F4C0E" w:rsidRDefault="001F4C0E" w:rsidP="001F4C0E">
      <w:pPr>
        <w:pStyle w:val="Sadraj1"/>
        <w:spacing w:line="300" w:lineRule="auto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eastAsia="hr-HR"/>
          <w14:ligatures w14:val="standardContextual"/>
        </w:rPr>
      </w:pPr>
      <w:hyperlink w:anchor="_Toc163768800" w:history="1">
        <w:r w:rsidRPr="00F9320A">
          <w:rPr>
            <w:rStyle w:val="Hiperveza"/>
            <w:rFonts w:ascii="Arial" w:hAnsi="Arial" w:cs="Arial"/>
            <w:noProof/>
          </w:rPr>
          <w:t>24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eastAsia="hr-HR"/>
            <w14:ligatures w14:val="standardContextual"/>
          </w:rPr>
          <w:tab/>
        </w:r>
        <w:r w:rsidRPr="00F9320A">
          <w:rPr>
            <w:rStyle w:val="Hiperveza"/>
            <w:rFonts w:ascii="Arial" w:hAnsi="Arial" w:cs="Arial"/>
            <w:noProof/>
          </w:rPr>
          <w:t>Zaključak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_Toc163768800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272B561" w14:textId="70910A97" w:rsidR="00560BD8" w:rsidRPr="00116CF3" w:rsidRDefault="00256B6D" w:rsidP="001F4C0E">
      <w:pPr>
        <w:spacing w:line="300" w:lineRule="auto"/>
        <w:rPr>
          <w:rFonts w:ascii="Arial" w:hAnsi="Arial" w:cs="Arial"/>
        </w:rPr>
      </w:pPr>
      <w:r w:rsidRPr="00116CF3">
        <w:rPr>
          <w:rFonts w:ascii="Arial" w:hAnsi="Arial" w:cs="Arial"/>
        </w:rPr>
        <w:fldChar w:fldCharType="end"/>
      </w:r>
    </w:p>
    <w:p w14:paraId="15A53550" w14:textId="77777777" w:rsidR="00E436EC" w:rsidRPr="00116CF3" w:rsidRDefault="00E436EC" w:rsidP="001F4C0E">
      <w:pPr>
        <w:tabs>
          <w:tab w:val="left" w:pos="2581"/>
        </w:tabs>
        <w:spacing w:line="300" w:lineRule="auto"/>
        <w:rPr>
          <w:rFonts w:ascii="Arial" w:hAnsi="Arial" w:cs="Arial"/>
        </w:rPr>
      </w:pPr>
    </w:p>
    <w:p w14:paraId="7DFB0730" w14:textId="77777777" w:rsidR="00ED3137" w:rsidRPr="00116CF3" w:rsidRDefault="00ED3137" w:rsidP="001F4C0E">
      <w:pPr>
        <w:tabs>
          <w:tab w:val="left" w:pos="2581"/>
        </w:tabs>
        <w:spacing w:line="300" w:lineRule="auto"/>
        <w:rPr>
          <w:rFonts w:ascii="Arial" w:hAnsi="Arial" w:cs="Arial"/>
        </w:rPr>
      </w:pPr>
    </w:p>
    <w:p w14:paraId="224FC76E" w14:textId="5DFBFDCE" w:rsidR="00ED3137" w:rsidRPr="00116CF3" w:rsidRDefault="00560BD8" w:rsidP="001F4C0E">
      <w:pPr>
        <w:spacing w:line="300" w:lineRule="auto"/>
        <w:rPr>
          <w:rFonts w:ascii="Arial" w:hAnsi="Arial" w:cs="Arial"/>
        </w:rPr>
      </w:pPr>
      <w:r w:rsidRPr="00116CF3">
        <w:rPr>
          <w:rFonts w:ascii="Arial" w:hAnsi="Arial" w:cs="Arial"/>
        </w:rPr>
        <w:br w:type="page"/>
      </w:r>
    </w:p>
    <w:p w14:paraId="122B96CB" w14:textId="77777777" w:rsidR="00686FBD" w:rsidRPr="00116CF3" w:rsidRDefault="00686FBD" w:rsidP="001F4C0E">
      <w:pPr>
        <w:pStyle w:val="Naslov1"/>
        <w:spacing w:line="300" w:lineRule="auto"/>
        <w:rPr>
          <w:rFonts w:ascii="Arial" w:hAnsi="Arial" w:cs="Arial"/>
        </w:rPr>
      </w:pPr>
      <w:bookmarkStart w:id="4" w:name="_Toc65748021"/>
      <w:bookmarkStart w:id="5" w:name="_Toc163768779"/>
      <w:r w:rsidRPr="00116CF3">
        <w:rPr>
          <w:rFonts w:ascii="Arial" w:hAnsi="Arial" w:cs="Arial"/>
        </w:rPr>
        <w:lastRenderedPageBreak/>
        <w:t>Uvod</w:t>
      </w:r>
      <w:bookmarkEnd w:id="4"/>
      <w:bookmarkEnd w:id="5"/>
    </w:p>
    <w:p w14:paraId="2D44AFA8" w14:textId="77777777" w:rsidR="00686FBD" w:rsidRPr="00116CF3" w:rsidRDefault="00686FBD" w:rsidP="001F4C0E">
      <w:pPr>
        <w:spacing w:after="160" w:line="300" w:lineRule="auto"/>
        <w:jc w:val="both"/>
        <w:rPr>
          <w:rFonts w:ascii="Arial" w:hAnsi="Arial" w:cs="Arial"/>
        </w:rPr>
      </w:pPr>
    </w:p>
    <w:p w14:paraId="53A6C3DF" w14:textId="67338CD5" w:rsidR="00CB1AF9" w:rsidRPr="00116CF3" w:rsidRDefault="00182C14" w:rsidP="001F4C0E">
      <w:pPr>
        <w:spacing w:after="0" w:line="300" w:lineRule="auto"/>
        <w:jc w:val="both"/>
        <w:rPr>
          <w:rFonts w:ascii="Arial" w:eastAsiaTheme="minorEastAsia" w:hAnsi="Arial" w:cs="Arial"/>
          <w:sz w:val="24"/>
          <w:szCs w:val="24"/>
        </w:rPr>
      </w:pPr>
      <w:r w:rsidRPr="00116CF3">
        <w:rPr>
          <w:rFonts w:ascii="Arial" w:hAnsi="Arial" w:cs="Arial"/>
          <w:sz w:val="24"/>
        </w:rPr>
        <w:t>Kroz projekt se izrađuje softverski produkt koji omogućuje pristup</w:t>
      </w:r>
      <w:r w:rsidR="00CB1AF9" w:rsidRPr="00116CF3">
        <w:rPr>
          <w:rFonts w:ascii="Arial" w:hAnsi="Arial" w:cs="Arial"/>
          <w:sz w:val="24"/>
        </w:rPr>
        <w:t xml:space="preserve"> </w:t>
      </w:r>
      <w:r w:rsidRPr="00116CF3">
        <w:rPr>
          <w:rFonts w:ascii="Arial" w:hAnsi="Arial" w:cs="Arial"/>
          <w:sz w:val="24"/>
        </w:rPr>
        <w:t>receptima za kuhanje p</w:t>
      </w:r>
      <w:r w:rsidR="00CB1AF9" w:rsidRPr="00116CF3">
        <w:rPr>
          <w:rFonts w:ascii="Arial" w:hAnsi="Arial" w:cs="Arial"/>
          <w:sz w:val="24"/>
        </w:rPr>
        <w:t>omoću</w:t>
      </w:r>
      <w:r w:rsidRPr="00116CF3">
        <w:rPr>
          <w:rFonts w:ascii="Arial" w:hAnsi="Arial" w:cs="Arial"/>
          <w:sz w:val="24"/>
        </w:rPr>
        <w:t xml:space="preserve"> web preglednika. Glavni cilj sustava </w:t>
      </w:r>
      <w:r w:rsidR="00CB1AF9" w:rsidRPr="00116CF3">
        <w:rPr>
          <w:rFonts w:ascii="Arial" w:hAnsi="Arial" w:cs="Arial"/>
          <w:sz w:val="24"/>
        </w:rPr>
        <w:t xml:space="preserve">je </w:t>
      </w:r>
      <w:r w:rsidR="00CB1AF9" w:rsidRPr="00116CF3">
        <w:rPr>
          <w:rFonts w:ascii="Arial" w:eastAsiaTheme="minorEastAsia" w:hAnsi="Arial" w:cs="Arial"/>
          <w:sz w:val="24"/>
          <w:szCs w:val="24"/>
        </w:rPr>
        <w:t>omogućiti osnovne funkcije pregleda recepata, preuzimanje recepata, pretraživanje po kategorijama od strane korisnika te dodavanje recepata od strane administratora.</w:t>
      </w:r>
    </w:p>
    <w:p w14:paraId="09CF1976" w14:textId="198DA4B4" w:rsidR="00CB1AF9" w:rsidRPr="00116CF3" w:rsidDel="00310A00" w:rsidRDefault="00CB1AF9" w:rsidP="001F4C0E">
      <w:pPr>
        <w:spacing w:after="0" w:line="300" w:lineRule="auto"/>
        <w:jc w:val="both"/>
        <w:rPr>
          <w:del w:id="6" w:author="Danko Ivošević (divosevic)" w:date="2024-04-10T11:11:00Z"/>
          <w:rFonts w:ascii="Arial" w:eastAsiaTheme="minorEastAsia" w:hAnsi="Arial" w:cs="Arial"/>
          <w:sz w:val="24"/>
          <w:szCs w:val="24"/>
        </w:rPr>
      </w:pPr>
    </w:p>
    <w:p w14:paraId="138737AB" w14:textId="7D20D76F" w:rsidR="00E61C17" w:rsidRPr="00116CF3" w:rsidRDefault="00CB1AF9" w:rsidP="001F4C0E">
      <w:pPr>
        <w:spacing w:after="0" w:line="300" w:lineRule="auto"/>
        <w:jc w:val="both"/>
        <w:rPr>
          <w:rFonts w:ascii="Arial" w:hAnsi="Arial" w:cs="Arial"/>
          <w:sz w:val="24"/>
        </w:rPr>
      </w:pPr>
      <w:r w:rsidRPr="00116CF3">
        <w:rPr>
          <w:rFonts w:ascii="Arial" w:hAnsi="Arial" w:cs="Arial"/>
          <w:sz w:val="24"/>
        </w:rPr>
        <w:t xml:space="preserve">Korisnik će se ulogirati i moći kreirati svoj profil uz pomoću kojeg će moći pregledavati </w:t>
      </w:r>
      <w:r w:rsidR="008C736C" w:rsidRPr="00116CF3">
        <w:rPr>
          <w:rFonts w:ascii="Arial" w:hAnsi="Arial" w:cs="Arial"/>
          <w:sz w:val="24"/>
        </w:rPr>
        <w:t xml:space="preserve">te označavati </w:t>
      </w:r>
      <w:r w:rsidRPr="00116CF3">
        <w:rPr>
          <w:rFonts w:ascii="Arial" w:hAnsi="Arial" w:cs="Arial"/>
          <w:sz w:val="24"/>
        </w:rPr>
        <w:t xml:space="preserve">recepte </w:t>
      </w:r>
      <w:r w:rsidR="00310A00" w:rsidRPr="00116CF3">
        <w:rPr>
          <w:rFonts w:ascii="Arial" w:hAnsi="Arial" w:cs="Arial"/>
          <w:sz w:val="24"/>
        </w:rPr>
        <w:t xml:space="preserve">u </w:t>
      </w:r>
      <w:r w:rsidRPr="00116CF3">
        <w:rPr>
          <w:rFonts w:ascii="Arial" w:hAnsi="Arial" w:cs="Arial"/>
          <w:sz w:val="24"/>
        </w:rPr>
        <w:t>aplikaciji.</w:t>
      </w:r>
      <w:r w:rsidR="00E61C17" w:rsidRPr="00116CF3">
        <w:rPr>
          <w:rFonts w:ascii="Arial" w:hAnsi="Arial" w:cs="Arial"/>
          <w:sz w:val="24"/>
        </w:rPr>
        <w:t xml:space="preserve"> Osim same pretrage korisnik će vidjeti recepte </w:t>
      </w:r>
      <w:r w:rsidR="008C736C" w:rsidRPr="00116CF3">
        <w:rPr>
          <w:rFonts w:ascii="Arial" w:hAnsi="Arial" w:cs="Arial"/>
          <w:sz w:val="24"/>
        </w:rPr>
        <w:t xml:space="preserve">na svom profilu </w:t>
      </w:r>
      <w:r w:rsidR="00E61C17" w:rsidRPr="00116CF3">
        <w:rPr>
          <w:rFonts w:ascii="Arial" w:hAnsi="Arial" w:cs="Arial"/>
          <w:sz w:val="24"/>
        </w:rPr>
        <w:t>koje je prije označio kao favorit.</w:t>
      </w:r>
      <w:r w:rsidRPr="00116CF3">
        <w:rPr>
          <w:rFonts w:ascii="Arial" w:hAnsi="Arial" w:cs="Arial"/>
          <w:sz w:val="24"/>
        </w:rPr>
        <w:t xml:space="preserve"> </w:t>
      </w:r>
      <w:r w:rsidR="00E61C17" w:rsidRPr="00116CF3">
        <w:rPr>
          <w:rFonts w:ascii="Arial" w:eastAsiaTheme="minorEastAsia" w:hAnsi="Arial" w:cs="Arial"/>
          <w:sz w:val="24"/>
          <w:szCs w:val="24"/>
        </w:rPr>
        <w:t>Uz to aplikacija će na temelju statistike na početnoj stranici prikazati najpopularnije recepte.</w:t>
      </w:r>
    </w:p>
    <w:p w14:paraId="0962DB70" w14:textId="039F5B89" w:rsidR="00CB1AF9" w:rsidRPr="00116CF3" w:rsidRDefault="00CB1AF9" w:rsidP="001F4C0E">
      <w:pPr>
        <w:spacing w:after="0" w:line="300" w:lineRule="auto"/>
        <w:jc w:val="both"/>
        <w:rPr>
          <w:rFonts w:ascii="Arial" w:hAnsi="Arial" w:cs="Arial"/>
          <w:sz w:val="24"/>
        </w:rPr>
      </w:pPr>
      <w:r w:rsidRPr="00116CF3">
        <w:rPr>
          <w:rFonts w:ascii="Arial" w:hAnsi="Arial" w:cs="Arial"/>
          <w:sz w:val="24"/>
        </w:rPr>
        <w:t xml:space="preserve">Administrator same web aplikacije dodaje recepte koji su vidljivi svim korisnicima. </w:t>
      </w:r>
    </w:p>
    <w:p w14:paraId="1486BB8B" w14:textId="69F454CC" w:rsidR="00CB1AF9" w:rsidRPr="00116CF3" w:rsidDel="00310A00" w:rsidRDefault="00CB1AF9" w:rsidP="001F4C0E">
      <w:pPr>
        <w:spacing w:after="0" w:line="300" w:lineRule="auto"/>
        <w:jc w:val="both"/>
        <w:rPr>
          <w:del w:id="7" w:author="Danko Ivošević (divosevic)" w:date="2024-04-10T11:11:00Z"/>
          <w:rFonts w:ascii="Arial" w:hAnsi="Arial" w:cs="Arial"/>
          <w:sz w:val="24"/>
        </w:rPr>
      </w:pPr>
    </w:p>
    <w:p w14:paraId="502A83F5" w14:textId="77777777" w:rsidR="00E61C17" w:rsidRPr="00116CF3" w:rsidRDefault="00CB1AF9" w:rsidP="001F4C0E">
      <w:pPr>
        <w:spacing w:after="0" w:line="300" w:lineRule="auto"/>
        <w:jc w:val="both"/>
        <w:rPr>
          <w:ins w:id="8" w:author="Nikola Platnjak (nplatnjak)" w:date="2024-04-11T21:36:00Z"/>
          <w:rFonts w:ascii="Arial" w:eastAsiaTheme="minorEastAsia" w:hAnsi="Arial" w:cs="Arial"/>
          <w:sz w:val="24"/>
          <w:szCs w:val="24"/>
        </w:rPr>
      </w:pPr>
      <w:r w:rsidRPr="00116CF3">
        <w:rPr>
          <w:rFonts w:ascii="Arial" w:eastAsiaTheme="minorEastAsia" w:hAnsi="Arial" w:cs="Arial"/>
          <w:sz w:val="24"/>
          <w:szCs w:val="24"/>
        </w:rPr>
        <w:t>Aplikacija (informatički sustav) će sadržati neke bitne funkcionalnosti potrebne za realizaciju online knjige recepata.</w:t>
      </w:r>
    </w:p>
    <w:p w14:paraId="70543062" w14:textId="77777777" w:rsidR="005C0240" w:rsidRPr="00116CF3" w:rsidRDefault="005C0240" w:rsidP="001F4C0E">
      <w:pPr>
        <w:spacing w:after="0" w:line="300" w:lineRule="auto"/>
        <w:jc w:val="both"/>
        <w:rPr>
          <w:rFonts w:ascii="Arial" w:eastAsiaTheme="minorEastAsia" w:hAnsi="Arial" w:cs="Arial"/>
          <w:sz w:val="24"/>
          <w:szCs w:val="24"/>
        </w:rPr>
      </w:pPr>
    </w:p>
    <w:p w14:paraId="44327FB7" w14:textId="2E9DED0B" w:rsidR="00E61C17" w:rsidRPr="00116CF3" w:rsidRDefault="00310A00" w:rsidP="001F4C0E">
      <w:pPr>
        <w:spacing w:after="0" w:line="300" w:lineRule="auto"/>
        <w:jc w:val="both"/>
        <w:rPr>
          <w:rFonts w:ascii="Arial" w:hAnsi="Arial" w:cs="Arial"/>
          <w:sz w:val="24"/>
        </w:rPr>
      </w:pPr>
      <w:r w:rsidRPr="00116CF3">
        <w:rPr>
          <w:rFonts w:ascii="Arial" w:hAnsi="Arial" w:cs="Arial"/>
          <w:sz w:val="24"/>
        </w:rPr>
        <w:t xml:space="preserve">Sustav </w:t>
      </w:r>
      <w:r w:rsidR="00E61C17" w:rsidRPr="00116CF3">
        <w:rPr>
          <w:rFonts w:ascii="Arial" w:hAnsi="Arial" w:cs="Arial"/>
          <w:sz w:val="24"/>
        </w:rPr>
        <w:t xml:space="preserve">registracije omogućava izradu novog korisničkog računa, dok </w:t>
      </w:r>
      <w:r w:rsidRPr="00116CF3">
        <w:rPr>
          <w:rFonts w:ascii="Arial" w:hAnsi="Arial" w:cs="Arial"/>
          <w:sz w:val="24"/>
        </w:rPr>
        <w:t>sustav prijave</w:t>
      </w:r>
      <w:r w:rsidR="00E61C17" w:rsidRPr="00116CF3">
        <w:rPr>
          <w:rFonts w:ascii="Arial" w:hAnsi="Arial" w:cs="Arial"/>
          <w:sz w:val="24"/>
        </w:rPr>
        <w:t xml:space="preserve"> omogućava pristup tom računu. Korisnici imaju pristup sustavu pretrage recepta po ključnim riječima. Administrator sustava može dodavati, brisati i ažurirati popis recepata (vršiti CRUD operacije). Svaki </w:t>
      </w:r>
      <w:r w:rsidR="00D01615" w:rsidRPr="00116CF3">
        <w:rPr>
          <w:rFonts w:ascii="Arial" w:hAnsi="Arial" w:cs="Arial"/>
          <w:sz w:val="24"/>
        </w:rPr>
        <w:t>korisnik</w:t>
      </w:r>
      <w:r w:rsidR="00E61C17" w:rsidRPr="00116CF3">
        <w:rPr>
          <w:rFonts w:ascii="Arial" w:hAnsi="Arial" w:cs="Arial"/>
          <w:sz w:val="24"/>
        </w:rPr>
        <w:t xml:space="preserve"> ima mogućnos</w:t>
      </w:r>
      <w:r w:rsidR="00D01615" w:rsidRPr="00116CF3">
        <w:rPr>
          <w:rFonts w:ascii="Arial" w:hAnsi="Arial" w:cs="Arial"/>
          <w:sz w:val="24"/>
        </w:rPr>
        <w:t>t dodavati recepte u favorite te pregledavati tu listu, dok se na početnoj stranici prikazuju najpopularniji recepti koji se rangiraju po broju favorita. Aplikacija daje i mogućnost preuzimanja recepata na vlastiti uređaj te pretvorbu mjernih jedinica u receptima na željeni sustav (kg u lb i obrnuto). Svakim odabirom recepta se otvara njegov detaljan prikaz. Na</w:t>
      </w:r>
      <w:del w:id="9" w:author="Danko Ivošević (divosevic)" w:date="2024-04-10T11:13:00Z">
        <w:r w:rsidR="00D01615" w:rsidRPr="00116CF3" w:rsidDel="00310A00">
          <w:rPr>
            <w:rFonts w:ascii="Arial" w:hAnsi="Arial" w:cs="Arial"/>
            <w:sz w:val="24"/>
          </w:rPr>
          <w:delText xml:space="preserve"> </w:delText>
        </w:r>
      </w:del>
      <w:r w:rsidR="00D01615" w:rsidRPr="00116CF3">
        <w:rPr>
          <w:rFonts w:ascii="Arial" w:hAnsi="Arial" w:cs="Arial"/>
          <w:sz w:val="24"/>
        </w:rPr>
        <w:t>posljetku, aplikacija responzivno prikazuje sadržaj ovisno o veličini ekrana.</w:t>
      </w:r>
    </w:p>
    <w:p w14:paraId="6AF7D4BB" w14:textId="37DDA43F" w:rsidR="00686FBD" w:rsidRPr="00116CF3" w:rsidRDefault="00686FBD" w:rsidP="001F4C0E">
      <w:pPr>
        <w:spacing w:after="0" w:line="300" w:lineRule="auto"/>
        <w:jc w:val="both"/>
        <w:rPr>
          <w:rFonts w:ascii="Arial" w:hAnsi="Arial" w:cs="Arial"/>
          <w:sz w:val="24"/>
          <w:highlight w:val="cyan"/>
        </w:rPr>
      </w:pPr>
      <w:r w:rsidRPr="00116CF3">
        <w:rPr>
          <w:rFonts w:ascii="Arial" w:hAnsi="Arial" w:cs="Arial"/>
          <w:sz w:val="24"/>
          <w:highlight w:val="cyan"/>
        </w:rPr>
        <w:br w:type="page"/>
      </w:r>
    </w:p>
    <w:p w14:paraId="40A8E798" w14:textId="77777777" w:rsidR="00686FBD" w:rsidRPr="00116CF3" w:rsidRDefault="00686FBD" w:rsidP="001F4C0E">
      <w:pPr>
        <w:pStyle w:val="Naslov1"/>
        <w:spacing w:line="300" w:lineRule="auto"/>
        <w:rPr>
          <w:rFonts w:ascii="Arial" w:hAnsi="Arial" w:cs="Arial"/>
        </w:rPr>
      </w:pPr>
      <w:bookmarkStart w:id="10" w:name="_Toc65748022"/>
      <w:bookmarkStart w:id="11" w:name="_Toc163768780"/>
      <w:r w:rsidRPr="00116CF3">
        <w:rPr>
          <w:rFonts w:ascii="Arial" w:hAnsi="Arial" w:cs="Arial"/>
        </w:rPr>
        <w:lastRenderedPageBreak/>
        <w:t>Pojmovnik</w:t>
      </w:r>
      <w:bookmarkEnd w:id="10"/>
      <w:bookmarkEnd w:id="11"/>
    </w:p>
    <w:p w14:paraId="2AC98E28" w14:textId="77777777" w:rsidR="00686FBD" w:rsidRPr="00116CF3" w:rsidRDefault="00686FBD" w:rsidP="001F4C0E">
      <w:pPr>
        <w:spacing w:after="160" w:line="300" w:lineRule="auto"/>
        <w:jc w:val="both"/>
        <w:rPr>
          <w:rFonts w:ascii="Arial" w:hAnsi="Arial" w:cs="Arial"/>
        </w:rPr>
      </w:pPr>
    </w:p>
    <w:p w14:paraId="38F22658" w14:textId="1F674235" w:rsidR="00F271D1" w:rsidRPr="00116CF3" w:rsidRDefault="00F271D1" w:rsidP="001F4C0E">
      <w:pPr>
        <w:spacing w:after="160" w:line="300" w:lineRule="auto"/>
        <w:jc w:val="both"/>
        <w:rPr>
          <w:rFonts w:ascii="Arial" w:hAnsi="Arial" w:cs="Arial"/>
          <w:sz w:val="24"/>
        </w:rPr>
      </w:pPr>
      <w:r w:rsidRPr="00116CF3">
        <w:rPr>
          <w:rFonts w:ascii="Arial" w:hAnsi="Arial" w:cs="Arial"/>
          <w:sz w:val="24"/>
        </w:rPr>
        <w:t>Internetski/</w:t>
      </w:r>
      <w:del w:id="12" w:author="Danko Ivošević (divosevic)" w:date="2024-04-10T11:13:00Z">
        <w:r w:rsidRPr="00116CF3" w:rsidDel="00310A00">
          <w:rPr>
            <w:rFonts w:ascii="Arial" w:hAnsi="Arial" w:cs="Arial"/>
            <w:sz w:val="24"/>
          </w:rPr>
          <w:delText xml:space="preserve"> </w:delText>
        </w:r>
      </w:del>
      <w:r w:rsidRPr="00116CF3">
        <w:rPr>
          <w:rFonts w:ascii="Arial" w:hAnsi="Arial" w:cs="Arial"/>
          <w:sz w:val="24"/>
        </w:rPr>
        <w:t>Web preglednik - je program koji korisniku omogućuje pregled web-stranica i multimedijalnih sadržaja vezanih uz njih.</w:t>
      </w:r>
    </w:p>
    <w:p w14:paraId="234BE36D" w14:textId="434F34FE" w:rsidR="00F271D1" w:rsidRPr="00116CF3" w:rsidRDefault="00D57D4D" w:rsidP="001F4C0E">
      <w:pPr>
        <w:spacing w:after="160" w:line="300" w:lineRule="auto"/>
        <w:jc w:val="both"/>
        <w:rPr>
          <w:rFonts w:ascii="Arial" w:hAnsi="Arial" w:cs="Arial"/>
          <w:sz w:val="24"/>
        </w:rPr>
      </w:pPr>
      <w:r w:rsidRPr="00116CF3">
        <w:rPr>
          <w:rFonts w:ascii="Arial" w:hAnsi="Arial" w:cs="Arial"/>
          <w:sz w:val="24"/>
        </w:rPr>
        <w:t>Aplikacija - računalni je program dizajniran za pomoć korisnicima da bi izvršavali jedan ili više određenih zadataka.</w:t>
      </w:r>
    </w:p>
    <w:p w14:paraId="4878E818" w14:textId="50B0D169" w:rsidR="00D57D4D" w:rsidRPr="00116CF3" w:rsidRDefault="00D57D4D" w:rsidP="001F4C0E">
      <w:pPr>
        <w:spacing w:after="160" w:line="300" w:lineRule="auto"/>
        <w:jc w:val="both"/>
        <w:rPr>
          <w:rFonts w:ascii="Arial" w:hAnsi="Arial" w:cs="Arial"/>
          <w:sz w:val="24"/>
        </w:rPr>
      </w:pPr>
      <w:r w:rsidRPr="00116CF3">
        <w:rPr>
          <w:rFonts w:ascii="Arial" w:hAnsi="Arial" w:cs="Arial"/>
          <w:sz w:val="24"/>
        </w:rPr>
        <w:t>Korisnički račun - osobni račun korisnika koji mu omogućuje da se koristi određenom uslugom.</w:t>
      </w:r>
    </w:p>
    <w:p w14:paraId="180AC36D" w14:textId="735FF537" w:rsidR="00D57D4D" w:rsidRPr="00116CF3" w:rsidRDefault="00D57D4D" w:rsidP="001F4C0E">
      <w:pPr>
        <w:spacing w:after="160" w:line="300" w:lineRule="auto"/>
        <w:jc w:val="both"/>
        <w:rPr>
          <w:rFonts w:ascii="Arial" w:hAnsi="Arial" w:cs="Arial"/>
          <w:sz w:val="24"/>
        </w:rPr>
      </w:pPr>
      <w:r w:rsidRPr="00116CF3">
        <w:rPr>
          <w:rFonts w:ascii="Arial" w:hAnsi="Arial" w:cs="Arial"/>
          <w:sz w:val="24"/>
        </w:rPr>
        <w:t xml:space="preserve">CRUD operacije - </w:t>
      </w:r>
      <w:r w:rsidRPr="00116CF3">
        <w:rPr>
          <w:rFonts w:ascii="Arial" w:hAnsi="Arial" w:cs="Arial"/>
          <w:i/>
          <w:iCs/>
          <w:sz w:val="24"/>
        </w:rPr>
        <w:t>stvaranje, čitanje, ažuriranje i brisanje</w:t>
      </w:r>
      <w:r w:rsidRPr="00116CF3">
        <w:rPr>
          <w:rFonts w:ascii="Arial" w:hAnsi="Arial" w:cs="Arial"/>
          <w:sz w:val="24"/>
        </w:rPr>
        <w:t>; četiri su osnovne operacije za manipulaciju/upravljanje podatcima.</w:t>
      </w:r>
    </w:p>
    <w:p w14:paraId="058EFDD6" w14:textId="0B1C031F" w:rsidR="00D57D4D" w:rsidRPr="00116CF3" w:rsidRDefault="00D57D4D" w:rsidP="001F4C0E">
      <w:pPr>
        <w:spacing w:after="160" w:line="300" w:lineRule="auto"/>
        <w:jc w:val="both"/>
        <w:rPr>
          <w:rFonts w:ascii="Arial" w:hAnsi="Arial" w:cs="Arial"/>
          <w:sz w:val="24"/>
        </w:rPr>
      </w:pPr>
      <w:r w:rsidRPr="00116CF3">
        <w:rPr>
          <w:rFonts w:ascii="Arial" w:hAnsi="Arial" w:cs="Arial"/>
          <w:sz w:val="24"/>
        </w:rPr>
        <w:t xml:space="preserve">Početna stranica - uvodna stranica web mjesta, obično služi kao sadržajna stranica za važne </w:t>
      </w:r>
      <w:r w:rsidR="000F0F1F" w:rsidRPr="00116CF3">
        <w:rPr>
          <w:rFonts w:ascii="Arial" w:hAnsi="Arial" w:cs="Arial"/>
          <w:sz w:val="24"/>
        </w:rPr>
        <w:t>informacije ili istaknute proizvode.</w:t>
      </w:r>
    </w:p>
    <w:p w14:paraId="78E414F7" w14:textId="5B6E70D0" w:rsidR="00D57D4D" w:rsidRPr="00116CF3" w:rsidRDefault="00D57D4D" w:rsidP="001F4C0E">
      <w:pPr>
        <w:spacing w:after="160" w:line="300" w:lineRule="auto"/>
        <w:jc w:val="both"/>
        <w:rPr>
          <w:rFonts w:ascii="Arial" w:hAnsi="Arial" w:cs="Arial"/>
          <w:sz w:val="24"/>
        </w:rPr>
      </w:pPr>
      <w:r w:rsidRPr="00116CF3">
        <w:rPr>
          <w:rFonts w:ascii="Arial" w:hAnsi="Arial" w:cs="Arial"/>
          <w:sz w:val="24"/>
        </w:rPr>
        <w:t xml:space="preserve">Responzivnost - </w:t>
      </w:r>
      <w:r w:rsidR="000F0F1F" w:rsidRPr="00116CF3">
        <w:rPr>
          <w:rFonts w:ascii="Arial" w:hAnsi="Arial" w:cs="Arial"/>
          <w:sz w:val="24"/>
        </w:rPr>
        <w:t>sposobnost web stranice ili aplikacije da se prilagodi različitim uređajima i veličinama zaslona.</w:t>
      </w:r>
    </w:p>
    <w:p w14:paraId="145F2C98" w14:textId="77777777" w:rsidR="00686FBD" w:rsidRPr="00116CF3" w:rsidRDefault="00686FBD" w:rsidP="001F4C0E">
      <w:pPr>
        <w:spacing w:after="0" w:line="300" w:lineRule="auto"/>
        <w:rPr>
          <w:rFonts w:ascii="Arial" w:hAnsi="Arial" w:cs="Arial"/>
          <w:sz w:val="24"/>
        </w:rPr>
      </w:pPr>
      <w:r w:rsidRPr="00116CF3">
        <w:rPr>
          <w:rFonts w:ascii="Arial" w:hAnsi="Arial" w:cs="Arial"/>
          <w:sz w:val="24"/>
        </w:rPr>
        <w:br w:type="page"/>
      </w:r>
    </w:p>
    <w:p w14:paraId="223E7593" w14:textId="77777777" w:rsidR="00686FBD" w:rsidRPr="00116CF3" w:rsidRDefault="00686FBD" w:rsidP="001F4C0E">
      <w:pPr>
        <w:pStyle w:val="Naslov1"/>
        <w:spacing w:line="300" w:lineRule="auto"/>
        <w:rPr>
          <w:rFonts w:ascii="Arial" w:hAnsi="Arial" w:cs="Arial"/>
        </w:rPr>
      </w:pPr>
      <w:bookmarkStart w:id="13" w:name="_Toc65748023"/>
      <w:bookmarkStart w:id="14" w:name="_Toc163768781"/>
      <w:r w:rsidRPr="00116CF3">
        <w:rPr>
          <w:rFonts w:ascii="Arial" w:hAnsi="Arial" w:cs="Arial"/>
        </w:rPr>
        <w:lastRenderedPageBreak/>
        <w:t>Definicija korisničkih zahtjeva</w:t>
      </w:r>
      <w:bookmarkEnd w:id="13"/>
      <w:bookmarkEnd w:id="14"/>
    </w:p>
    <w:p w14:paraId="51313E46" w14:textId="77777777" w:rsidR="00686FBD" w:rsidRPr="00116CF3" w:rsidRDefault="00686FBD" w:rsidP="001F4C0E">
      <w:pPr>
        <w:spacing w:after="160" w:line="300" w:lineRule="auto"/>
        <w:jc w:val="both"/>
        <w:rPr>
          <w:rFonts w:ascii="Arial" w:hAnsi="Arial" w:cs="Arial"/>
        </w:rPr>
      </w:pPr>
    </w:p>
    <w:p w14:paraId="32E8357C" w14:textId="33D714A8" w:rsidR="00686FBD" w:rsidRPr="00116CF3" w:rsidRDefault="00686FBD" w:rsidP="001F4C0E">
      <w:pPr>
        <w:spacing w:line="300" w:lineRule="auto"/>
        <w:jc w:val="both"/>
        <w:rPr>
          <w:rFonts w:ascii="Arial" w:hAnsi="Arial" w:cs="Arial"/>
          <w:sz w:val="24"/>
          <w:szCs w:val="24"/>
        </w:rPr>
      </w:pPr>
      <w:r w:rsidRPr="00116CF3">
        <w:rPr>
          <w:rFonts w:ascii="Arial" w:hAnsi="Arial" w:cs="Arial"/>
          <w:sz w:val="24"/>
          <w:szCs w:val="24"/>
        </w:rPr>
        <w:t>Popis funkcionalnosti prema korisničkim zahtjevima</w:t>
      </w:r>
      <w:r w:rsidR="00EF375E" w:rsidRPr="00116CF3">
        <w:rPr>
          <w:rFonts w:ascii="Arial" w:hAnsi="Arial" w:cs="Arial"/>
          <w:sz w:val="24"/>
          <w:szCs w:val="24"/>
        </w:rPr>
        <w:t xml:space="preserve"> je sljedeći</w:t>
      </w:r>
      <w:r w:rsidRPr="00116CF3">
        <w:rPr>
          <w:rFonts w:ascii="Arial" w:hAnsi="Arial" w:cs="Arial"/>
          <w:sz w:val="24"/>
          <w:szCs w:val="24"/>
        </w:rPr>
        <w:t>:</w:t>
      </w:r>
    </w:p>
    <w:tbl>
      <w:tblPr>
        <w:tblStyle w:val="Reetkatablice"/>
        <w:tblW w:w="9776" w:type="dxa"/>
        <w:tblLook w:val="04A0" w:firstRow="1" w:lastRow="0" w:firstColumn="1" w:lastColumn="0" w:noHBand="0" w:noVBand="1"/>
      </w:tblPr>
      <w:tblGrid>
        <w:gridCol w:w="672"/>
        <w:gridCol w:w="2777"/>
        <w:gridCol w:w="5348"/>
        <w:gridCol w:w="979"/>
      </w:tblGrid>
      <w:tr w:rsidR="00DB7C31" w:rsidRPr="00116CF3" w14:paraId="40CE114B" w14:textId="53DAC250" w:rsidTr="00C12212">
        <w:tc>
          <w:tcPr>
            <w:tcW w:w="654" w:type="dxa"/>
          </w:tcPr>
          <w:p w14:paraId="7819FE73" w14:textId="77777777" w:rsidR="00DB7C31" w:rsidRPr="00116CF3" w:rsidRDefault="00DB7C31" w:rsidP="001F4C0E">
            <w:pPr>
              <w:spacing w:after="160" w:line="30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R.br.</w:t>
            </w:r>
          </w:p>
        </w:tc>
        <w:tc>
          <w:tcPr>
            <w:tcW w:w="2781" w:type="dxa"/>
          </w:tcPr>
          <w:p w14:paraId="184375EB" w14:textId="77777777" w:rsidR="00DB7C31" w:rsidRPr="00116CF3" w:rsidRDefault="00DB7C31" w:rsidP="001F4C0E">
            <w:pPr>
              <w:spacing w:after="160" w:line="30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ZAHTJEV</w:t>
            </w:r>
          </w:p>
        </w:tc>
        <w:tc>
          <w:tcPr>
            <w:tcW w:w="5361" w:type="dxa"/>
          </w:tcPr>
          <w:p w14:paraId="6F0F80D3" w14:textId="77777777" w:rsidR="00DB7C31" w:rsidRPr="00116CF3" w:rsidRDefault="00DB7C31" w:rsidP="001F4C0E">
            <w:pPr>
              <w:spacing w:after="160" w:line="30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KRATKI OPIS ZAHTJEVA</w:t>
            </w:r>
          </w:p>
        </w:tc>
        <w:tc>
          <w:tcPr>
            <w:tcW w:w="980" w:type="dxa"/>
          </w:tcPr>
          <w:p w14:paraId="0A5D4AB0" w14:textId="5806F58D" w:rsidR="00DB7C31" w:rsidRPr="00116CF3" w:rsidRDefault="00DB7C31" w:rsidP="001F4C0E">
            <w:pPr>
              <w:spacing w:after="160" w:line="30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UC br.</w:t>
            </w:r>
          </w:p>
        </w:tc>
      </w:tr>
      <w:tr w:rsidR="00DB7C31" w:rsidRPr="00116CF3" w14:paraId="1EC5F71C" w14:textId="61DB4748" w:rsidTr="00C12212">
        <w:tc>
          <w:tcPr>
            <w:tcW w:w="654" w:type="dxa"/>
          </w:tcPr>
          <w:p w14:paraId="3C7A40CA" w14:textId="77777777" w:rsidR="00DB7C31" w:rsidRPr="00116CF3" w:rsidRDefault="00DB7C31" w:rsidP="001F4C0E">
            <w:pPr>
              <w:spacing w:line="30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1.</w:t>
            </w:r>
          </w:p>
        </w:tc>
        <w:tc>
          <w:tcPr>
            <w:tcW w:w="2781" w:type="dxa"/>
          </w:tcPr>
          <w:p w14:paraId="3914575B" w14:textId="77777777" w:rsidR="00DB7C31" w:rsidRPr="00116CF3" w:rsidRDefault="00DB7C31" w:rsidP="001F4C0E">
            <w:pPr>
              <w:spacing w:line="30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Registracija korisnika</w:t>
            </w:r>
          </w:p>
        </w:tc>
        <w:tc>
          <w:tcPr>
            <w:tcW w:w="5361" w:type="dxa"/>
          </w:tcPr>
          <w:p w14:paraId="5C680CF5" w14:textId="77777777" w:rsidR="00DB7C31" w:rsidRPr="00116CF3" w:rsidRDefault="00DB7C31" w:rsidP="001F4C0E">
            <w:pPr>
              <w:spacing w:line="30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Mogućnost korisnika da se registrira pomoću emaila i lozinke</w:t>
            </w:r>
          </w:p>
        </w:tc>
        <w:tc>
          <w:tcPr>
            <w:tcW w:w="980" w:type="dxa"/>
          </w:tcPr>
          <w:p w14:paraId="344A78BD" w14:textId="0A38B425" w:rsidR="00DB7C31" w:rsidRPr="00116CF3" w:rsidRDefault="00DB7C31" w:rsidP="001F4C0E">
            <w:pPr>
              <w:spacing w:line="30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UC1</w:t>
            </w:r>
          </w:p>
        </w:tc>
      </w:tr>
      <w:tr w:rsidR="00DB7C31" w:rsidRPr="00116CF3" w14:paraId="3548D498" w14:textId="1F4658F1" w:rsidTr="00C12212">
        <w:tc>
          <w:tcPr>
            <w:tcW w:w="654" w:type="dxa"/>
          </w:tcPr>
          <w:p w14:paraId="2BA5BA6D" w14:textId="77777777" w:rsidR="00DB7C31" w:rsidRPr="00116CF3" w:rsidRDefault="00DB7C31" w:rsidP="001F4C0E">
            <w:pPr>
              <w:spacing w:line="30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2.</w:t>
            </w:r>
          </w:p>
        </w:tc>
        <w:tc>
          <w:tcPr>
            <w:tcW w:w="2781" w:type="dxa"/>
          </w:tcPr>
          <w:p w14:paraId="0FEDA57E" w14:textId="77777777" w:rsidR="00DB7C31" w:rsidRPr="00116CF3" w:rsidRDefault="00DB7C31" w:rsidP="001F4C0E">
            <w:pPr>
              <w:spacing w:line="30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Prijava korisnika</w:t>
            </w:r>
          </w:p>
        </w:tc>
        <w:tc>
          <w:tcPr>
            <w:tcW w:w="5361" w:type="dxa"/>
          </w:tcPr>
          <w:p w14:paraId="2AF28799" w14:textId="77777777" w:rsidR="00DB7C31" w:rsidRPr="00116CF3" w:rsidRDefault="00DB7C31" w:rsidP="001F4C0E">
            <w:pPr>
              <w:spacing w:line="30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Mogućnost korisnika prijave na web stranicu nakon uspješne registracije pomoću emaila i lozinke</w:t>
            </w:r>
          </w:p>
        </w:tc>
        <w:tc>
          <w:tcPr>
            <w:tcW w:w="980" w:type="dxa"/>
          </w:tcPr>
          <w:p w14:paraId="68CEE3D9" w14:textId="26756039" w:rsidR="00DB7C31" w:rsidRPr="00116CF3" w:rsidRDefault="00DB7C31" w:rsidP="001F4C0E">
            <w:pPr>
              <w:spacing w:line="30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UC2</w:t>
            </w:r>
          </w:p>
        </w:tc>
      </w:tr>
      <w:tr w:rsidR="00DB7C31" w:rsidRPr="00116CF3" w14:paraId="5129F292" w14:textId="10C1C955" w:rsidTr="00C12212">
        <w:tc>
          <w:tcPr>
            <w:tcW w:w="654" w:type="dxa"/>
          </w:tcPr>
          <w:p w14:paraId="4610A728" w14:textId="738D2A6A" w:rsidR="00DB7C31" w:rsidRPr="00116CF3" w:rsidRDefault="00DB7C31" w:rsidP="001F4C0E">
            <w:pPr>
              <w:spacing w:line="30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3.</w:t>
            </w:r>
          </w:p>
        </w:tc>
        <w:tc>
          <w:tcPr>
            <w:tcW w:w="2781" w:type="dxa"/>
          </w:tcPr>
          <w:p w14:paraId="07E97E81" w14:textId="77777777" w:rsidR="00DB7C31" w:rsidRPr="00116CF3" w:rsidRDefault="00DB7C31" w:rsidP="001F4C0E">
            <w:pPr>
              <w:spacing w:line="30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Sistem pretrage recepata</w:t>
            </w:r>
          </w:p>
        </w:tc>
        <w:tc>
          <w:tcPr>
            <w:tcW w:w="5361" w:type="dxa"/>
          </w:tcPr>
          <w:p w14:paraId="23A6CD97" w14:textId="77777777" w:rsidR="00DB7C31" w:rsidRPr="00116CF3" w:rsidRDefault="00DB7C31" w:rsidP="001F4C0E">
            <w:pPr>
              <w:spacing w:line="30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Korisnici će imati mogućnost pretraživanja željenog recepta unosom ključne riječi u polje za pretragu.</w:t>
            </w:r>
          </w:p>
        </w:tc>
        <w:tc>
          <w:tcPr>
            <w:tcW w:w="980" w:type="dxa"/>
          </w:tcPr>
          <w:p w14:paraId="75556C83" w14:textId="58401EE3" w:rsidR="00DB7C31" w:rsidRPr="00116CF3" w:rsidRDefault="00DB7C31" w:rsidP="001F4C0E">
            <w:pPr>
              <w:spacing w:line="30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UC3</w:t>
            </w:r>
          </w:p>
        </w:tc>
      </w:tr>
      <w:tr w:rsidR="00DB7C31" w:rsidRPr="00116CF3" w14:paraId="6074427B" w14:textId="5D5BA673" w:rsidTr="00C12212">
        <w:tc>
          <w:tcPr>
            <w:tcW w:w="654" w:type="dxa"/>
          </w:tcPr>
          <w:p w14:paraId="514BA746" w14:textId="77777777" w:rsidR="00DB7C31" w:rsidRPr="00116CF3" w:rsidRDefault="00DB7C31" w:rsidP="001F4C0E">
            <w:pPr>
              <w:spacing w:line="30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4.</w:t>
            </w:r>
          </w:p>
        </w:tc>
        <w:tc>
          <w:tcPr>
            <w:tcW w:w="2781" w:type="dxa"/>
          </w:tcPr>
          <w:p w14:paraId="5E5D1945" w14:textId="77777777" w:rsidR="00DB7C31" w:rsidRPr="00116CF3" w:rsidRDefault="00DB7C31" w:rsidP="001F4C0E">
            <w:pPr>
              <w:spacing w:line="30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Admin sustav za upravljanje receptima</w:t>
            </w:r>
          </w:p>
        </w:tc>
        <w:tc>
          <w:tcPr>
            <w:tcW w:w="5361" w:type="dxa"/>
          </w:tcPr>
          <w:p w14:paraId="349F5B09" w14:textId="77777777" w:rsidR="00DB7C31" w:rsidRPr="00116CF3" w:rsidRDefault="00DB7C31" w:rsidP="001F4C0E">
            <w:pPr>
              <w:spacing w:line="30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Administrator sustava će imati sposobnost dodavanja, brisanja i ažuriranja postojećeg popisa recepata.</w:t>
            </w:r>
          </w:p>
        </w:tc>
        <w:tc>
          <w:tcPr>
            <w:tcW w:w="980" w:type="dxa"/>
          </w:tcPr>
          <w:p w14:paraId="200D7574" w14:textId="1B0FE38A" w:rsidR="00DB7C31" w:rsidRPr="00116CF3" w:rsidRDefault="00DB7C31" w:rsidP="001F4C0E">
            <w:pPr>
              <w:spacing w:line="30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UC4</w:t>
            </w:r>
          </w:p>
        </w:tc>
      </w:tr>
      <w:tr w:rsidR="00DB7C31" w:rsidRPr="00116CF3" w14:paraId="0F202C44" w14:textId="0411AB49" w:rsidTr="00C12212">
        <w:tc>
          <w:tcPr>
            <w:tcW w:w="654" w:type="dxa"/>
          </w:tcPr>
          <w:p w14:paraId="7E93E753" w14:textId="5593BFA8" w:rsidR="00DB7C31" w:rsidRPr="00116CF3" w:rsidRDefault="00733867" w:rsidP="001F4C0E">
            <w:pPr>
              <w:spacing w:line="30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5.</w:t>
            </w:r>
          </w:p>
        </w:tc>
        <w:tc>
          <w:tcPr>
            <w:tcW w:w="2781" w:type="dxa"/>
          </w:tcPr>
          <w:p w14:paraId="0B1E67A5" w14:textId="77777777" w:rsidR="00DB7C31" w:rsidRPr="00116CF3" w:rsidRDefault="00DB7C31" w:rsidP="001F4C0E">
            <w:pPr>
              <w:spacing w:line="30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Dodavanje favorita</w:t>
            </w:r>
          </w:p>
        </w:tc>
        <w:tc>
          <w:tcPr>
            <w:tcW w:w="5361" w:type="dxa"/>
          </w:tcPr>
          <w:p w14:paraId="287AEE99" w14:textId="77777777" w:rsidR="00DB7C31" w:rsidRPr="00116CF3" w:rsidRDefault="00DB7C31" w:rsidP="001F4C0E">
            <w:pPr>
              <w:spacing w:line="30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Prijavljeni korisnici će moći spremati svoje omiljene recepte u osobnu listu favorita</w:t>
            </w:r>
          </w:p>
        </w:tc>
        <w:tc>
          <w:tcPr>
            <w:tcW w:w="980" w:type="dxa"/>
          </w:tcPr>
          <w:p w14:paraId="34E4B369" w14:textId="77D952FF" w:rsidR="00DB7C31" w:rsidRPr="00116CF3" w:rsidRDefault="00DB7C31" w:rsidP="001F4C0E">
            <w:pPr>
              <w:spacing w:line="30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UC</w:t>
            </w:r>
            <w:r w:rsidR="00733867" w:rsidRPr="00116CF3">
              <w:rPr>
                <w:rFonts w:ascii="Arial" w:hAnsi="Arial" w:cs="Arial"/>
                <w:sz w:val="20"/>
                <w:szCs w:val="20"/>
              </w:rPr>
              <w:t>5</w:t>
            </w:r>
          </w:p>
        </w:tc>
      </w:tr>
      <w:tr w:rsidR="00DB7C31" w:rsidRPr="00116CF3" w14:paraId="07FC4060" w14:textId="15281868" w:rsidTr="00C12212">
        <w:tc>
          <w:tcPr>
            <w:tcW w:w="654" w:type="dxa"/>
          </w:tcPr>
          <w:p w14:paraId="604EE785" w14:textId="66F13320" w:rsidR="00DB7C31" w:rsidRPr="00116CF3" w:rsidRDefault="00733867" w:rsidP="001F4C0E">
            <w:pPr>
              <w:spacing w:line="30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6</w:t>
            </w:r>
            <w:r w:rsidR="00DB7C31" w:rsidRPr="00116CF3">
              <w:rPr>
                <w:rFonts w:ascii="Arial" w:hAnsi="Arial" w:cs="Arial"/>
                <w:sz w:val="20"/>
                <w:szCs w:val="20"/>
              </w:rPr>
              <w:t>.</w:t>
            </w:r>
          </w:p>
        </w:tc>
        <w:tc>
          <w:tcPr>
            <w:tcW w:w="2781" w:type="dxa"/>
          </w:tcPr>
          <w:p w14:paraId="4E14C9B5" w14:textId="77777777" w:rsidR="00DB7C31" w:rsidRPr="00116CF3" w:rsidRDefault="00DB7C31" w:rsidP="001F4C0E">
            <w:pPr>
              <w:spacing w:line="30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Prikaz najpopularnijih recepata</w:t>
            </w:r>
          </w:p>
        </w:tc>
        <w:tc>
          <w:tcPr>
            <w:tcW w:w="5361" w:type="dxa"/>
          </w:tcPr>
          <w:p w14:paraId="0E8B1048" w14:textId="77777777" w:rsidR="00DB7C31" w:rsidRPr="00116CF3" w:rsidRDefault="00DB7C31" w:rsidP="001F4C0E">
            <w:pPr>
              <w:spacing w:line="30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Prilikom ulaska u aplikaciju korisniku će biti prikazan određen broj najpopularnijih recepata.</w:t>
            </w:r>
          </w:p>
        </w:tc>
        <w:tc>
          <w:tcPr>
            <w:tcW w:w="980" w:type="dxa"/>
          </w:tcPr>
          <w:p w14:paraId="3E3D1D21" w14:textId="518697F3" w:rsidR="00DB7C31" w:rsidRPr="00116CF3" w:rsidRDefault="00DB7C31" w:rsidP="001F4C0E">
            <w:pPr>
              <w:spacing w:line="30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UC</w:t>
            </w:r>
            <w:r w:rsidR="00733867" w:rsidRPr="00116CF3">
              <w:rPr>
                <w:rFonts w:ascii="Arial" w:hAnsi="Arial" w:cs="Arial"/>
                <w:sz w:val="20"/>
                <w:szCs w:val="20"/>
              </w:rPr>
              <w:t>6</w:t>
            </w:r>
          </w:p>
        </w:tc>
      </w:tr>
      <w:tr w:rsidR="00DB7C31" w:rsidRPr="00116CF3" w14:paraId="4896F5A5" w14:textId="22A45D52" w:rsidTr="00C12212">
        <w:tc>
          <w:tcPr>
            <w:tcW w:w="654" w:type="dxa"/>
          </w:tcPr>
          <w:p w14:paraId="733E4869" w14:textId="03DF4DF5" w:rsidR="00DB7C31" w:rsidRPr="00116CF3" w:rsidRDefault="00733867" w:rsidP="001F4C0E">
            <w:pPr>
              <w:spacing w:line="30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7</w:t>
            </w:r>
            <w:r w:rsidR="00DB7C31" w:rsidRPr="00116CF3">
              <w:rPr>
                <w:rFonts w:ascii="Arial" w:hAnsi="Arial" w:cs="Arial"/>
                <w:sz w:val="20"/>
                <w:szCs w:val="20"/>
              </w:rPr>
              <w:t>.</w:t>
            </w:r>
          </w:p>
        </w:tc>
        <w:tc>
          <w:tcPr>
            <w:tcW w:w="2781" w:type="dxa"/>
          </w:tcPr>
          <w:p w14:paraId="376CE46C" w14:textId="77777777" w:rsidR="00DB7C31" w:rsidRPr="00116CF3" w:rsidRDefault="00DB7C31" w:rsidP="001F4C0E">
            <w:pPr>
              <w:spacing w:line="30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Preuzimanje pdf recepta</w:t>
            </w:r>
          </w:p>
        </w:tc>
        <w:tc>
          <w:tcPr>
            <w:tcW w:w="5361" w:type="dxa"/>
          </w:tcPr>
          <w:p w14:paraId="6783DBDF" w14:textId="77777777" w:rsidR="00DB7C31" w:rsidRPr="00116CF3" w:rsidRDefault="00DB7C31" w:rsidP="001F4C0E">
            <w:pPr>
              <w:spacing w:line="30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Korisnik će imati mogućnost preuzimanja recepta na vlastiti uređaj.</w:t>
            </w:r>
          </w:p>
        </w:tc>
        <w:tc>
          <w:tcPr>
            <w:tcW w:w="980" w:type="dxa"/>
          </w:tcPr>
          <w:p w14:paraId="169CD8DA" w14:textId="5E8A1089" w:rsidR="00DB7C31" w:rsidRPr="00116CF3" w:rsidRDefault="00DB7C31" w:rsidP="001F4C0E">
            <w:pPr>
              <w:spacing w:line="30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UC</w:t>
            </w:r>
            <w:r w:rsidR="00733867" w:rsidRPr="00116CF3">
              <w:rPr>
                <w:rFonts w:ascii="Arial" w:hAnsi="Arial" w:cs="Arial"/>
                <w:sz w:val="20"/>
                <w:szCs w:val="20"/>
              </w:rPr>
              <w:t>7</w:t>
            </w:r>
          </w:p>
        </w:tc>
      </w:tr>
      <w:tr w:rsidR="00DB7C31" w:rsidRPr="00116CF3" w14:paraId="184F6518" w14:textId="0E1BED38" w:rsidTr="00C12212">
        <w:tc>
          <w:tcPr>
            <w:tcW w:w="654" w:type="dxa"/>
          </w:tcPr>
          <w:p w14:paraId="625A898A" w14:textId="2899D2C6" w:rsidR="00DB7C31" w:rsidRPr="00116CF3" w:rsidRDefault="00733867" w:rsidP="001F4C0E">
            <w:pPr>
              <w:spacing w:line="30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8</w:t>
            </w:r>
            <w:r w:rsidR="00DB7C31" w:rsidRPr="00116CF3">
              <w:rPr>
                <w:rFonts w:ascii="Arial" w:hAnsi="Arial" w:cs="Arial"/>
                <w:sz w:val="20"/>
                <w:szCs w:val="20"/>
              </w:rPr>
              <w:t>.</w:t>
            </w:r>
          </w:p>
        </w:tc>
        <w:tc>
          <w:tcPr>
            <w:tcW w:w="2781" w:type="dxa"/>
          </w:tcPr>
          <w:p w14:paraId="465B61BA" w14:textId="77777777" w:rsidR="00DB7C31" w:rsidRPr="00116CF3" w:rsidRDefault="00DB7C31" w:rsidP="001F4C0E">
            <w:pPr>
              <w:spacing w:line="30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Pretvorba mjernih jedinica iz europskog u američki</w:t>
            </w:r>
          </w:p>
        </w:tc>
        <w:tc>
          <w:tcPr>
            <w:tcW w:w="5361" w:type="dxa"/>
          </w:tcPr>
          <w:p w14:paraId="3AC0FA4E" w14:textId="77777777" w:rsidR="00DB7C31" w:rsidRPr="00116CF3" w:rsidRDefault="00DB7C31" w:rsidP="001F4C0E">
            <w:pPr>
              <w:spacing w:line="30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Korisnik će imati izbor promjene mjernih jedinica (kg se pretvori u lb).</w:t>
            </w:r>
          </w:p>
        </w:tc>
        <w:tc>
          <w:tcPr>
            <w:tcW w:w="980" w:type="dxa"/>
          </w:tcPr>
          <w:p w14:paraId="60682BB9" w14:textId="42CEA2C8" w:rsidR="00DB7C31" w:rsidRPr="00116CF3" w:rsidRDefault="00DB7C31" w:rsidP="001F4C0E">
            <w:pPr>
              <w:spacing w:line="30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UC</w:t>
            </w:r>
            <w:r w:rsidR="00733867" w:rsidRPr="00116CF3">
              <w:rPr>
                <w:rFonts w:ascii="Arial" w:hAnsi="Arial" w:cs="Arial"/>
                <w:sz w:val="20"/>
                <w:szCs w:val="20"/>
              </w:rPr>
              <w:t>8</w:t>
            </w:r>
          </w:p>
        </w:tc>
      </w:tr>
      <w:tr w:rsidR="00DB7C31" w:rsidRPr="00116CF3" w14:paraId="5018C76C" w14:textId="532AF1EA" w:rsidTr="00C12212">
        <w:tc>
          <w:tcPr>
            <w:tcW w:w="654" w:type="dxa"/>
          </w:tcPr>
          <w:p w14:paraId="38E60CA1" w14:textId="3577A8E4" w:rsidR="00DB7C31" w:rsidRPr="00116CF3" w:rsidRDefault="00733867" w:rsidP="001F4C0E">
            <w:pPr>
              <w:spacing w:line="30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9</w:t>
            </w:r>
            <w:r w:rsidR="00DB7C31" w:rsidRPr="00116CF3">
              <w:rPr>
                <w:rFonts w:ascii="Arial" w:hAnsi="Arial" w:cs="Arial"/>
                <w:sz w:val="20"/>
                <w:szCs w:val="20"/>
              </w:rPr>
              <w:t>.</w:t>
            </w:r>
          </w:p>
        </w:tc>
        <w:tc>
          <w:tcPr>
            <w:tcW w:w="2781" w:type="dxa"/>
          </w:tcPr>
          <w:p w14:paraId="6C7F5E31" w14:textId="77777777" w:rsidR="00DB7C31" w:rsidRPr="00116CF3" w:rsidRDefault="00DB7C31" w:rsidP="001F4C0E">
            <w:pPr>
              <w:spacing w:line="30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Detaljan prikaz pojedinog recepta</w:t>
            </w:r>
          </w:p>
        </w:tc>
        <w:tc>
          <w:tcPr>
            <w:tcW w:w="5361" w:type="dxa"/>
          </w:tcPr>
          <w:p w14:paraId="6D4D789B" w14:textId="77777777" w:rsidR="00DB7C31" w:rsidRPr="00116CF3" w:rsidRDefault="00DB7C31" w:rsidP="001F4C0E">
            <w:pPr>
              <w:spacing w:line="30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Prilikom odabira jednog recepta korisnik će biti doveden na detaljniji prikaz istog.</w:t>
            </w:r>
          </w:p>
        </w:tc>
        <w:tc>
          <w:tcPr>
            <w:tcW w:w="980" w:type="dxa"/>
          </w:tcPr>
          <w:p w14:paraId="318F730D" w14:textId="3DA1D362" w:rsidR="00DB7C31" w:rsidRPr="00116CF3" w:rsidRDefault="00DB7C31" w:rsidP="001F4C0E">
            <w:pPr>
              <w:spacing w:line="30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UC</w:t>
            </w:r>
            <w:r w:rsidR="00733867" w:rsidRPr="00116CF3">
              <w:rPr>
                <w:rFonts w:ascii="Arial" w:hAnsi="Arial" w:cs="Arial"/>
                <w:sz w:val="20"/>
                <w:szCs w:val="20"/>
              </w:rPr>
              <w:t>9</w:t>
            </w:r>
          </w:p>
        </w:tc>
      </w:tr>
    </w:tbl>
    <w:p w14:paraId="1B3C9BF5" w14:textId="77777777" w:rsidR="00DB7C31" w:rsidRPr="00116CF3" w:rsidRDefault="00DB7C31" w:rsidP="001F4C0E">
      <w:pPr>
        <w:spacing w:line="300" w:lineRule="auto"/>
        <w:rPr>
          <w:rFonts w:ascii="Arial" w:hAnsi="Arial" w:cs="Arial"/>
          <w:sz w:val="24"/>
        </w:rPr>
      </w:pPr>
    </w:p>
    <w:p w14:paraId="07AE10C9" w14:textId="77777777" w:rsidR="00C12212" w:rsidRPr="00116CF3" w:rsidRDefault="00C12212" w:rsidP="001F4C0E">
      <w:pPr>
        <w:spacing w:line="300" w:lineRule="auto"/>
        <w:rPr>
          <w:rFonts w:ascii="Arial" w:hAnsi="Arial" w:cs="Arial"/>
          <w:sz w:val="24"/>
        </w:rPr>
      </w:pPr>
    </w:p>
    <w:p w14:paraId="5BB4C566" w14:textId="6265AF00" w:rsidR="00DB7C31" w:rsidRPr="00116CF3" w:rsidRDefault="00116CF3" w:rsidP="001F4C0E">
      <w:pPr>
        <w:spacing w:after="0" w:line="30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1344B1B2" w14:textId="4615EE14" w:rsidR="00686FBD" w:rsidRPr="00116CF3" w:rsidRDefault="00BB21E7" w:rsidP="001F4C0E">
      <w:pPr>
        <w:spacing w:line="300" w:lineRule="auto"/>
        <w:jc w:val="both"/>
        <w:rPr>
          <w:rFonts w:ascii="Arial" w:hAnsi="Arial" w:cs="Arial"/>
          <w:sz w:val="24"/>
          <w:szCs w:val="24"/>
        </w:rPr>
      </w:pPr>
      <w:r w:rsidRPr="00116CF3">
        <w:rPr>
          <w:rFonts w:ascii="Arial" w:hAnsi="Arial" w:cs="Arial"/>
          <w:sz w:val="24"/>
          <w:szCs w:val="24"/>
        </w:rPr>
        <w:lastRenderedPageBreak/>
        <w:t>Prema korisničkim ulogama zahtjevi se mogu podijeliti na sljedeći način: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843"/>
        <w:gridCol w:w="2689"/>
        <w:gridCol w:w="4697"/>
        <w:gridCol w:w="827"/>
      </w:tblGrid>
      <w:tr w:rsidR="00DB7C31" w:rsidRPr="00116CF3" w14:paraId="34C773F7" w14:textId="77777777" w:rsidTr="00AC1D03">
        <w:trPr>
          <w:tblHeader/>
          <w:jc w:val="center"/>
        </w:trPr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4D61A3E3" w14:textId="77777777" w:rsidR="00686FBD" w:rsidRPr="00116CF3" w:rsidRDefault="00686FBD" w:rsidP="001F4C0E">
            <w:pPr>
              <w:pStyle w:val="Tijeloteksta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 w:rsidRPr="00116CF3">
              <w:rPr>
                <w:rFonts w:ascii="Arial" w:hAnsi="Arial" w:cs="Arial"/>
                <w:b/>
                <w:i/>
                <w:lang w:val="hr-HR"/>
              </w:rPr>
              <w:t>R. br.</w:t>
            </w:r>
          </w:p>
        </w:tc>
        <w:tc>
          <w:tcPr>
            <w:tcW w:w="2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35D90FB9" w14:textId="17537710" w:rsidR="00686FBD" w:rsidRPr="00116CF3" w:rsidRDefault="00E62DB0" w:rsidP="001F4C0E">
            <w:pPr>
              <w:pStyle w:val="Tijeloteksta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 w:rsidRPr="00116CF3">
              <w:rPr>
                <w:rFonts w:ascii="Arial" w:hAnsi="Arial" w:cs="Arial"/>
                <w:b/>
                <w:i/>
                <w:lang w:val="hr-HR"/>
              </w:rPr>
              <w:t>Uloge</w:t>
            </w:r>
          </w:p>
        </w:tc>
        <w:tc>
          <w:tcPr>
            <w:tcW w:w="46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633CFCAE" w14:textId="77777777" w:rsidR="00686FBD" w:rsidRPr="00116CF3" w:rsidRDefault="00686FBD" w:rsidP="001F4C0E">
            <w:pPr>
              <w:pStyle w:val="Tijeloteksta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 w:rsidRPr="00116CF3">
              <w:rPr>
                <w:rFonts w:ascii="Arial" w:hAnsi="Arial" w:cs="Arial"/>
                <w:b/>
                <w:i/>
                <w:lang w:val="hr-HR"/>
              </w:rPr>
              <w:t>Opis uloge</w:t>
            </w:r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35B67C33" w14:textId="77777777" w:rsidR="00686FBD" w:rsidRPr="00116CF3" w:rsidRDefault="00686FBD" w:rsidP="001F4C0E">
            <w:pPr>
              <w:pStyle w:val="Tijeloteksta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 w:rsidRPr="00116CF3">
              <w:rPr>
                <w:rFonts w:ascii="Arial" w:hAnsi="Arial" w:cs="Arial"/>
                <w:b/>
                <w:i/>
                <w:lang w:val="hr-HR"/>
              </w:rPr>
              <w:t>UC br.</w:t>
            </w:r>
          </w:p>
        </w:tc>
      </w:tr>
      <w:tr w:rsidR="00DB7C31" w:rsidRPr="00116CF3" w14:paraId="1E27F101" w14:textId="77777777" w:rsidTr="00AC1D03">
        <w:trPr>
          <w:jc w:val="center"/>
        </w:trPr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62B8907D" w14:textId="77777777" w:rsidR="00686FBD" w:rsidRPr="00116CF3" w:rsidRDefault="00686FBD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1</w:t>
            </w:r>
          </w:p>
        </w:tc>
        <w:tc>
          <w:tcPr>
            <w:tcW w:w="2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5D8BE95E" w14:textId="0F2F545F" w:rsidR="00686FBD" w:rsidRPr="00116CF3" w:rsidRDefault="00DB7C31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 xml:space="preserve">Gost/ </w:t>
            </w:r>
            <w:r w:rsidR="00AC1D03" w:rsidRPr="00116CF3">
              <w:rPr>
                <w:rFonts w:ascii="Arial" w:hAnsi="Arial" w:cs="Arial"/>
                <w:lang w:val="hr-HR"/>
              </w:rPr>
              <w:t>Neregistrirani</w:t>
            </w:r>
            <w:r w:rsidRPr="00116CF3">
              <w:rPr>
                <w:rFonts w:ascii="Arial" w:hAnsi="Arial" w:cs="Arial"/>
                <w:lang w:val="hr-HR"/>
              </w:rPr>
              <w:t xml:space="preserve"> korisnik</w:t>
            </w:r>
          </w:p>
        </w:tc>
        <w:tc>
          <w:tcPr>
            <w:tcW w:w="46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5B84B2CF" w14:textId="4FD9F51B" w:rsidR="00686FBD" w:rsidRPr="00116CF3" w:rsidRDefault="00DB7C31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Gost se može samo registrirati na web stranicu kako bi mogao pristupiti receptima</w:t>
            </w:r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0CCC8C1D" w14:textId="133CE6DE" w:rsidR="00686FBD" w:rsidRPr="00116CF3" w:rsidRDefault="00C12212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Uc1</w:t>
            </w:r>
          </w:p>
        </w:tc>
      </w:tr>
      <w:tr w:rsidR="00DB7C31" w:rsidRPr="00116CF3" w14:paraId="69EFBA71" w14:textId="77777777" w:rsidTr="00AC1D03">
        <w:trPr>
          <w:jc w:val="center"/>
        </w:trPr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7D557D3D" w14:textId="77777777" w:rsidR="00686FBD" w:rsidRPr="00116CF3" w:rsidRDefault="00686FBD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2</w:t>
            </w:r>
          </w:p>
        </w:tc>
        <w:tc>
          <w:tcPr>
            <w:tcW w:w="2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53B2911C" w14:textId="1D3165A0" w:rsidR="00686FBD" w:rsidRPr="00116CF3" w:rsidRDefault="00C12212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Registrirani korisnik</w:t>
            </w:r>
          </w:p>
        </w:tc>
        <w:tc>
          <w:tcPr>
            <w:tcW w:w="46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0475B412" w14:textId="77FC6FD8" w:rsidR="00686FBD" w:rsidRPr="00116CF3" w:rsidRDefault="00C12212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Korisnik ima mogućnost prijave na stranicu te pregled svih recepata kao i pregled najpopularnijih recepata. Isto tako ima mogućnost pretrage po ključnim riječima. Uz to korisnik može dodavati željene recepte u favorite te tako imati uvid u svoje najdraže recepta brže i jednostavnije. Pritiskom na recept ima uvid u detaljan opis recepta kao i mogućnost preuzimanja na osobni uređaj.</w:t>
            </w:r>
            <w:r w:rsidR="00445F48" w:rsidRPr="00116CF3">
              <w:rPr>
                <w:rFonts w:ascii="Arial" w:hAnsi="Arial" w:cs="Arial"/>
                <w:lang w:val="hr-HR"/>
              </w:rPr>
              <w:t xml:space="preserve"> Na kraju korisnik ima mogućnost pretvorbe mjernih jedinica ako nije upoznat s jednim sustavom.</w:t>
            </w:r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0CAB1D22" w14:textId="77777777" w:rsidR="00686FBD" w:rsidRPr="00116CF3" w:rsidRDefault="00C12212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Uc2</w:t>
            </w:r>
          </w:p>
          <w:p w14:paraId="0D52F4CA" w14:textId="77777777" w:rsidR="00C12212" w:rsidRPr="00116CF3" w:rsidRDefault="00C12212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Uc3</w:t>
            </w:r>
          </w:p>
          <w:p w14:paraId="272603D4" w14:textId="52AA2422" w:rsidR="00C12212" w:rsidRPr="00116CF3" w:rsidRDefault="00C12212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733867" w:rsidRPr="00116CF3">
              <w:rPr>
                <w:rFonts w:ascii="Arial" w:hAnsi="Arial" w:cs="Arial"/>
                <w:lang w:val="hr-HR"/>
              </w:rPr>
              <w:t>5</w:t>
            </w:r>
          </w:p>
          <w:p w14:paraId="36EB816C" w14:textId="7BCBEAAB" w:rsidR="00C12212" w:rsidRPr="00116CF3" w:rsidRDefault="00C12212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733867" w:rsidRPr="00116CF3">
              <w:rPr>
                <w:rFonts w:ascii="Arial" w:hAnsi="Arial" w:cs="Arial"/>
                <w:lang w:val="hr-HR"/>
              </w:rPr>
              <w:t>6</w:t>
            </w:r>
          </w:p>
          <w:p w14:paraId="618BBCE7" w14:textId="0506A6A3" w:rsidR="00C12212" w:rsidRPr="00116CF3" w:rsidRDefault="00C12212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733867" w:rsidRPr="00116CF3">
              <w:rPr>
                <w:rFonts w:ascii="Arial" w:hAnsi="Arial" w:cs="Arial"/>
                <w:lang w:val="hr-HR"/>
              </w:rPr>
              <w:t>7</w:t>
            </w:r>
          </w:p>
          <w:p w14:paraId="4C050AC5" w14:textId="2C8C8C1B" w:rsidR="00C12212" w:rsidRPr="00116CF3" w:rsidRDefault="00C12212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733867" w:rsidRPr="00116CF3">
              <w:rPr>
                <w:rFonts w:ascii="Arial" w:hAnsi="Arial" w:cs="Arial"/>
                <w:lang w:val="hr-HR"/>
              </w:rPr>
              <w:t>8</w:t>
            </w:r>
          </w:p>
          <w:p w14:paraId="3289C24C" w14:textId="035D491F" w:rsidR="00445F48" w:rsidRPr="00116CF3" w:rsidRDefault="00C12212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733867" w:rsidRPr="00116CF3">
              <w:rPr>
                <w:rFonts w:ascii="Arial" w:hAnsi="Arial" w:cs="Arial"/>
                <w:lang w:val="hr-HR"/>
              </w:rPr>
              <w:t>9</w:t>
            </w:r>
          </w:p>
        </w:tc>
      </w:tr>
      <w:tr w:rsidR="00DB7C31" w:rsidRPr="00116CF3" w14:paraId="2E25B2BB" w14:textId="77777777" w:rsidTr="00AC1D03">
        <w:trPr>
          <w:jc w:val="center"/>
        </w:trPr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2CD08347" w14:textId="77777777" w:rsidR="00686FBD" w:rsidRPr="00116CF3" w:rsidRDefault="00686FBD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3</w:t>
            </w:r>
          </w:p>
        </w:tc>
        <w:tc>
          <w:tcPr>
            <w:tcW w:w="2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564908CB" w14:textId="34EDCF72" w:rsidR="00686FBD" w:rsidRPr="00116CF3" w:rsidRDefault="00445F48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Administrator</w:t>
            </w:r>
          </w:p>
        </w:tc>
        <w:tc>
          <w:tcPr>
            <w:tcW w:w="46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4AE330F5" w14:textId="4922377B" w:rsidR="00686FBD" w:rsidRPr="00116CF3" w:rsidRDefault="00445F48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Administrator ima ulogu održavanja informacijskog sustava kao i ulogu održavanja recepata(dodavanje, brisanje i ažuriranje). Uz to administrator upravlja sustavom baze podataka.</w:t>
            </w:r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285F7493" w14:textId="77777777" w:rsidR="00686FBD" w:rsidRPr="00116CF3" w:rsidRDefault="00445F48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UC4</w:t>
            </w:r>
          </w:p>
          <w:p w14:paraId="08D9FF59" w14:textId="7C7B9AE8" w:rsidR="00445F48" w:rsidRPr="00116CF3" w:rsidRDefault="00445F48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UC1</w:t>
            </w:r>
            <w:r w:rsidR="00733867" w:rsidRPr="00116CF3">
              <w:rPr>
                <w:rFonts w:ascii="Arial" w:hAnsi="Arial" w:cs="Arial"/>
                <w:lang w:val="hr-HR"/>
              </w:rPr>
              <w:t>0</w:t>
            </w:r>
          </w:p>
        </w:tc>
      </w:tr>
    </w:tbl>
    <w:p w14:paraId="3556D713" w14:textId="77777777" w:rsidR="00686FBD" w:rsidRPr="00116CF3" w:rsidRDefault="00686FBD" w:rsidP="001F4C0E">
      <w:pPr>
        <w:spacing w:line="300" w:lineRule="auto"/>
        <w:rPr>
          <w:rFonts w:ascii="Arial" w:hAnsi="Arial" w:cs="Arial"/>
        </w:rPr>
      </w:pPr>
    </w:p>
    <w:p w14:paraId="5CBCA277" w14:textId="30E7451D" w:rsidR="00AC1D03" w:rsidRPr="00116CF3" w:rsidRDefault="00AC1D03" w:rsidP="001F4C0E">
      <w:pPr>
        <w:spacing w:line="300" w:lineRule="auto"/>
        <w:jc w:val="both"/>
        <w:rPr>
          <w:rFonts w:ascii="Arial" w:hAnsi="Arial" w:cs="Arial"/>
          <w:sz w:val="24"/>
          <w:szCs w:val="24"/>
        </w:rPr>
      </w:pPr>
      <w:r w:rsidRPr="00116CF3">
        <w:rPr>
          <w:rFonts w:ascii="Arial" w:hAnsi="Arial" w:cs="Arial"/>
          <w:sz w:val="24"/>
          <w:szCs w:val="24"/>
        </w:rPr>
        <w:t>Slika 1 prikazuje dijagram slučajeva uporabe sustava za pregled recepata.</w:t>
      </w:r>
    </w:p>
    <w:p w14:paraId="07ED0310" w14:textId="50831B73" w:rsidR="00DE3D90" w:rsidRPr="00116CF3" w:rsidRDefault="00DE3D90" w:rsidP="001F4C0E">
      <w:pPr>
        <w:spacing w:line="300" w:lineRule="auto"/>
        <w:jc w:val="both"/>
        <w:rPr>
          <w:rFonts w:ascii="Arial" w:hAnsi="Arial" w:cs="Arial"/>
          <w:sz w:val="24"/>
          <w:szCs w:val="24"/>
        </w:rPr>
      </w:pPr>
      <w:r w:rsidRPr="00116CF3">
        <w:rPr>
          <w:rFonts w:ascii="Arial" w:hAnsi="Arial" w:cs="Arial"/>
          <w:sz w:val="24"/>
          <w:szCs w:val="24"/>
        </w:rPr>
        <w:t>U poglavljima koje slijede detaljnije se razrađuju funkcionalni zahtjevi prema danim slučajevima uporabe koji se dodatno opisuju prikazima u obliku dijagrama slijeda i dijagrama aktivnosti.</w:t>
      </w:r>
    </w:p>
    <w:p w14:paraId="5F85C3D9" w14:textId="6F2CDE60" w:rsidR="00686FBD" w:rsidRPr="00116CF3" w:rsidRDefault="00AC1D03" w:rsidP="001F4C0E">
      <w:pPr>
        <w:spacing w:after="0" w:line="300" w:lineRule="auto"/>
        <w:rPr>
          <w:rFonts w:ascii="Arial" w:hAnsi="Arial" w:cs="Arial"/>
          <w:sz w:val="24"/>
          <w:highlight w:val="cyan"/>
        </w:rPr>
      </w:pPr>
      <w:r w:rsidRPr="00116CF3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275BFE5D" wp14:editId="23EFFD7B">
                <wp:simplePos x="0" y="0"/>
                <wp:positionH relativeFrom="column">
                  <wp:posOffset>586105</wp:posOffset>
                </wp:positionH>
                <wp:positionV relativeFrom="paragraph">
                  <wp:posOffset>7285990</wp:posOffset>
                </wp:positionV>
                <wp:extent cx="4581525" cy="635"/>
                <wp:effectExtent l="0" t="0" r="9525" b="0"/>
                <wp:wrapTight wrapText="bothSides">
                  <wp:wrapPolygon edited="0">
                    <wp:start x="0" y="0"/>
                    <wp:lineTo x="0" y="20057"/>
                    <wp:lineTo x="21555" y="20057"/>
                    <wp:lineTo x="21555" y="0"/>
                    <wp:lineTo x="0" y="0"/>
                  </wp:wrapPolygon>
                </wp:wrapTight>
                <wp:docPr id="197165318" name="Tekstni okvi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1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7C2294" w14:textId="2A7720B3" w:rsidR="00AC1D03" w:rsidRPr="00116CF3" w:rsidRDefault="00AC1D03" w:rsidP="00AC1D03">
                            <w:pPr>
                              <w:pStyle w:val="Opisslike"/>
                              <w:jc w:val="center"/>
                              <w:rPr>
                                <w:rFonts w:ascii="Arial" w:hAnsi="Arial" w:cs="Arial"/>
                                <w:noProof/>
                                <w:szCs w:val="22"/>
                              </w:rPr>
                            </w:pPr>
                            <w:r w:rsidRPr="00116CF3">
                              <w:rPr>
                                <w:rFonts w:ascii="Arial" w:hAnsi="Arial" w:cs="Arial"/>
                              </w:rPr>
                              <w:t xml:space="preserve">Slika </w:t>
                            </w:r>
                            <w:r w:rsidR="005B71E9" w:rsidRPr="00116CF3">
                              <w:rPr>
                                <w:rFonts w:ascii="Arial" w:hAnsi="Arial" w:cs="Arial"/>
                              </w:rPr>
                              <w:fldChar w:fldCharType="begin"/>
                            </w:r>
                            <w:r w:rsidR="005B71E9" w:rsidRPr="00116CF3">
                              <w:rPr>
                                <w:rFonts w:ascii="Arial" w:hAnsi="Arial" w:cs="Arial"/>
                              </w:rPr>
                              <w:instrText xml:space="preserve"> SEQ Slika \* ARABIC </w:instrText>
                            </w:r>
                            <w:r w:rsidR="005B71E9" w:rsidRPr="00116CF3">
                              <w:rPr>
                                <w:rFonts w:ascii="Arial" w:hAnsi="Arial" w:cs="Arial"/>
                              </w:rPr>
                              <w:fldChar w:fldCharType="separate"/>
                            </w:r>
                            <w:r w:rsidR="00CF18EA">
                              <w:rPr>
                                <w:rFonts w:ascii="Arial" w:hAnsi="Arial" w:cs="Arial"/>
                                <w:noProof/>
                              </w:rPr>
                              <w:t>1</w:t>
                            </w:r>
                            <w:r w:rsidR="005B71E9" w:rsidRPr="00116CF3">
                              <w:rPr>
                                <w:rFonts w:ascii="Arial" w:hAnsi="Arial" w:cs="Arial"/>
                                <w:noProof/>
                              </w:rPr>
                              <w:fldChar w:fldCharType="end"/>
                            </w:r>
                            <w:r w:rsidRPr="00116CF3">
                              <w:rPr>
                                <w:rFonts w:ascii="Arial" w:hAnsi="Arial" w:cs="Arial"/>
                              </w:rPr>
                              <w:t xml:space="preserve">. </w:t>
                            </w:r>
                            <w:bookmarkStart w:id="15" w:name="_Hlk162460107"/>
                            <w:bookmarkStart w:id="16" w:name="_Hlk162460108"/>
                            <w:r w:rsidRPr="00116CF3">
                              <w:rPr>
                                <w:rFonts w:ascii="Arial" w:hAnsi="Arial" w:cs="Arial"/>
                              </w:rPr>
                              <w:t>Dijagram slučajeva uporabe sustava za pregled recepata</w:t>
                            </w:r>
                            <w:bookmarkEnd w:id="15"/>
                            <w:bookmarkEnd w:id="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75BFE5D" id="_x0000_t202" coordsize="21600,21600" o:spt="202" path="m,l,21600r21600,l21600,xe">
                <v:stroke joinstyle="miter"/>
                <v:path gradientshapeok="t" o:connecttype="rect"/>
              </v:shapetype>
              <v:shape id="Tekstni okvir 1" o:spid="_x0000_s1026" type="#_x0000_t202" style="position:absolute;margin-left:46.15pt;margin-top:573.7pt;width:360.75pt;height:.05pt;z-index:-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" stroked="f">
                <v:textbox style="mso-fit-shape-to-text:t" inset="0,0,0,0">
                  <w:txbxContent>
                    <w:p w14:paraId="757C2294" w14:textId="2A7720B3" w:rsidR="00AC1D03" w:rsidRPr="00116CF3" w:rsidRDefault="00AC1D03" w:rsidP="00AC1D03">
                      <w:pPr>
                        <w:pStyle w:val="Opisslike"/>
                        <w:jc w:val="center"/>
                        <w:rPr>
                          <w:rFonts w:ascii="Arial" w:hAnsi="Arial" w:cs="Arial"/>
                          <w:noProof/>
                          <w:szCs w:val="22"/>
                        </w:rPr>
                      </w:pPr>
                      <w:r w:rsidRPr="00116CF3">
                        <w:rPr>
                          <w:rFonts w:ascii="Arial" w:hAnsi="Arial" w:cs="Arial"/>
                        </w:rPr>
                        <w:t xml:space="preserve">Slika </w:t>
                      </w:r>
                      <w:r w:rsidR="005B71E9" w:rsidRPr="00116CF3">
                        <w:rPr>
                          <w:rFonts w:ascii="Arial" w:hAnsi="Arial" w:cs="Arial"/>
                        </w:rPr>
                        <w:fldChar w:fldCharType="begin"/>
                      </w:r>
                      <w:r w:rsidR="005B71E9" w:rsidRPr="00116CF3">
                        <w:rPr>
                          <w:rFonts w:ascii="Arial" w:hAnsi="Arial" w:cs="Arial"/>
                        </w:rPr>
                        <w:instrText xml:space="preserve"> SEQ Slika \* ARABIC </w:instrText>
                      </w:r>
                      <w:r w:rsidR="005B71E9" w:rsidRPr="00116CF3">
                        <w:rPr>
                          <w:rFonts w:ascii="Arial" w:hAnsi="Arial" w:cs="Arial"/>
                        </w:rPr>
                        <w:fldChar w:fldCharType="separate"/>
                      </w:r>
                      <w:r w:rsidR="00CF18EA">
                        <w:rPr>
                          <w:rFonts w:ascii="Arial" w:hAnsi="Arial" w:cs="Arial"/>
                          <w:noProof/>
                        </w:rPr>
                        <w:t>1</w:t>
                      </w:r>
                      <w:r w:rsidR="005B71E9" w:rsidRPr="00116CF3">
                        <w:rPr>
                          <w:rFonts w:ascii="Arial" w:hAnsi="Arial" w:cs="Arial"/>
                          <w:noProof/>
                        </w:rPr>
                        <w:fldChar w:fldCharType="end"/>
                      </w:r>
                      <w:r w:rsidRPr="00116CF3">
                        <w:rPr>
                          <w:rFonts w:ascii="Arial" w:hAnsi="Arial" w:cs="Arial"/>
                        </w:rPr>
                        <w:t xml:space="preserve">. </w:t>
                      </w:r>
                      <w:bookmarkStart w:id="17" w:name="_Hlk162460107"/>
                      <w:bookmarkStart w:id="18" w:name="_Hlk162460108"/>
                      <w:r w:rsidRPr="00116CF3">
                        <w:rPr>
                          <w:rFonts w:ascii="Arial" w:hAnsi="Arial" w:cs="Arial"/>
                        </w:rPr>
                        <w:t>Dijagram slučajeva uporabe sustava za pregled recepata</w:t>
                      </w:r>
                      <w:bookmarkEnd w:id="17"/>
                      <w:bookmarkEnd w:id="18"/>
                    </w:p>
                  </w:txbxContent>
                </v:textbox>
                <w10:wrap type="tight"/>
              </v:shape>
            </w:pict>
          </mc:Fallback>
        </mc:AlternateContent>
      </w:r>
      <w:r w:rsidRPr="00116CF3">
        <w:rPr>
          <w:rFonts w:ascii="Arial" w:hAnsi="Arial" w:cs="Arial"/>
          <w:noProof/>
          <w:sz w:val="24"/>
        </w:rPr>
        <w:drawing>
          <wp:anchor distT="0" distB="0" distL="114300" distR="114300" simplePos="0" relativeHeight="251658240" behindDoc="0" locked="0" layoutInCell="1" allowOverlap="1" wp14:anchorId="6785D520" wp14:editId="249B2E9B">
            <wp:simplePos x="895350" y="1095375"/>
            <wp:positionH relativeFrom="margin">
              <wp:align>center</wp:align>
            </wp:positionH>
            <wp:positionV relativeFrom="margin">
              <wp:align>top</wp:align>
            </wp:positionV>
            <wp:extent cx="4581525" cy="7226002"/>
            <wp:effectExtent l="0" t="0" r="0" b="0"/>
            <wp:wrapSquare wrapText="bothSides"/>
            <wp:docPr id="1595767598" name="Slika 2" descr="Dijagram slučajeva uporabe sustava za pregled recep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67598" name="Slika 2" descr="Dijagram slučajeva uporabe sustava za pregled recepta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7226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6FBD" w:rsidRPr="00116CF3">
        <w:rPr>
          <w:rFonts w:ascii="Arial" w:hAnsi="Arial" w:cs="Arial"/>
          <w:sz w:val="24"/>
          <w:highlight w:val="cyan"/>
        </w:rPr>
        <w:br w:type="page"/>
      </w:r>
    </w:p>
    <w:p w14:paraId="29B754C5" w14:textId="77777777" w:rsidR="00686FBD" w:rsidRPr="00116CF3" w:rsidRDefault="00686FBD" w:rsidP="001F4C0E">
      <w:pPr>
        <w:pStyle w:val="Naslov1"/>
        <w:spacing w:line="300" w:lineRule="auto"/>
        <w:rPr>
          <w:rFonts w:ascii="Arial" w:hAnsi="Arial" w:cs="Arial"/>
        </w:rPr>
      </w:pPr>
      <w:bookmarkStart w:id="19" w:name="_Toc65748025"/>
      <w:bookmarkStart w:id="20" w:name="_Toc163768782"/>
      <w:r w:rsidRPr="00116CF3">
        <w:rPr>
          <w:rFonts w:ascii="Arial" w:hAnsi="Arial" w:cs="Arial"/>
        </w:rPr>
        <w:lastRenderedPageBreak/>
        <w:t>Specifikacija zahtjeva sustava</w:t>
      </w:r>
      <w:bookmarkEnd w:id="19"/>
      <w:bookmarkEnd w:id="20"/>
    </w:p>
    <w:p w14:paraId="793BC37C" w14:textId="77777777" w:rsidR="00686FBD" w:rsidRPr="00116CF3" w:rsidRDefault="00686FBD" w:rsidP="001F4C0E">
      <w:pPr>
        <w:spacing w:after="160" w:line="300" w:lineRule="auto"/>
        <w:jc w:val="both"/>
        <w:rPr>
          <w:rFonts w:ascii="Arial" w:hAnsi="Arial" w:cs="Arial"/>
        </w:rPr>
      </w:pPr>
    </w:p>
    <w:p w14:paraId="4FBC7641" w14:textId="69524F68" w:rsidR="00686FBD" w:rsidRPr="00116CF3" w:rsidRDefault="009C181B" w:rsidP="001F4C0E">
      <w:pPr>
        <w:spacing w:line="300" w:lineRule="auto"/>
        <w:rPr>
          <w:rFonts w:ascii="Arial" w:hAnsi="Arial" w:cs="Arial"/>
          <w:sz w:val="24"/>
        </w:rPr>
      </w:pPr>
      <w:r w:rsidRPr="00116CF3">
        <w:rPr>
          <w:rFonts w:ascii="Arial" w:hAnsi="Arial" w:cs="Arial"/>
          <w:sz w:val="24"/>
        </w:rPr>
        <w:t>Pregled svih predviđenih slučajeva uporabe je sljedeći:</w:t>
      </w:r>
    </w:p>
    <w:tbl>
      <w:tblPr>
        <w:tblW w:w="9781" w:type="dxa"/>
        <w:tblInd w:w="-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993"/>
        <w:gridCol w:w="2326"/>
        <w:gridCol w:w="6462"/>
      </w:tblGrid>
      <w:tr w:rsidR="00686FBD" w:rsidRPr="00116CF3" w14:paraId="4189CC1A" w14:textId="77777777" w:rsidTr="00445F48"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0C116B91" w14:textId="77777777" w:rsidR="00686FBD" w:rsidRPr="00116CF3" w:rsidRDefault="00686FBD" w:rsidP="001F4C0E">
            <w:pPr>
              <w:pStyle w:val="Tijeloteksta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 w:rsidRPr="00116CF3">
              <w:rPr>
                <w:rFonts w:ascii="Arial" w:hAnsi="Arial" w:cs="Arial"/>
                <w:b/>
                <w:i/>
                <w:lang w:val="hr-HR"/>
              </w:rPr>
              <w:t>Oznaka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135845E3" w14:textId="77777777" w:rsidR="00686FBD" w:rsidRPr="00116CF3" w:rsidRDefault="00686FBD" w:rsidP="001F4C0E">
            <w:pPr>
              <w:pStyle w:val="Tijeloteksta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 w:rsidRPr="00116CF3">
              <w:rPr>
                <w:rFonts w:ascii="Arial" w:hAnsi="Arial" w:cs="Arial"/>
                <w:b/>
                <w:i/>
                <w:lang w:val="hr-HR"/>
              </w:rPr>
              <w:t>Naziv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3C7DCF63" w14:textId="77777777" w:rsidR="00686FBD" w:rsidRPr="00116CF3" w:rsidRDefault="00686FBD" w:rsidP="001F4C0E">
            <w:pPr>
              <w:pStyle w:val="Tijeloteksta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 w:rsidRPr="00116CF3">
              <w:rPr>
                <w:rFonts w:ascii="Arial" w:hAnsi="Arial" w:cs="Arial"/>
                <w:b/>
                <w:i/>
                <w:lang w:val="hr-HR"/>
              </w:rPr>
              <w:t>Opis</w:t>
            </w:r>
          </w:p>
        </w:tc>
      </w:tr>
      <w:tr w:rsidR="00686FBD" w:rsidRPr="00116CF3" w14:paraId="54887212" w14:textId="77777777" w:rsidTr="00445F48">
        <w:trPr>
          <w:trHeight w:val="248"/>
        </w:trPr>
        <w:tc>
          <w:tcPr>
            <w:tcW w:w="993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5E67D1B1" w14:textId="77777777" w:rsidR="00686FBD" w:rsidRPr="00116CF3" w:rsidRDefault="00686FBD" w:rsidP="001F4C0E">
            <w:pPr>
              <w:pStyle w:val="Tijeloteksta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UC1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4FE461BF" w14:textId="706F2E0D" w:rsidR="00686FBD" w:rsidRPr="00116CF3" w:rsidRDefault="00445F48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Registracija korisnika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0786AC30" w14:textId="2B5AC914" w:rsidR="00686FBD" w:rsidRPr="00116CF3" w:rsidRDefault="00445F48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Gost se može registrirati i time steći pravo na korištenje web aplikacije</w:t>
            </w:r>
          </w:p>
        </w:tc>
      </w:tr>
      <w:tr w:rsidR="00686FBD" w:rsidRPr="00116CF3" w14:paraId="72CA3B3C" w14:textId="77777777" w:rsidTr="00445F48">
        <w:trPr>
          <w:trHeight w:val="248"/>
        </w:trPr>
        <w:tc>
          <w:tcPr>
            <w:tcW w:w="993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118D0511" w14:textId="77777777" w:rsidR="00686FBD" w:rsidRPr="00116CF3" w:rsidRDefault="00686FBD" w:rsidP="001F4C0E">
            <w:pPr>
              <w:pStyle w:val="Tijeloteksta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UC2</w:t>
            </w:r>
          </w:p>
        </w:tc>
        <w:tc>
          <w:tcPr>
            <w:tcW w:w="2326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6A081F8F" w14:textId="06C456A5" w:rsidR="00686FBD" w:rsidRPr="00116CF3" w:rsidRDefault="00445F48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Prijava u sustav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54AFAE9A" w14:textId="337FA182" w:rsidR="00686FBD" w:rsidRPr="00116CF3" w:rsidRDefault="00445F48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 xml:space="preserve">Jednom registrirani korisnik </w:t>
            </w:r>
            <w:r w:rsidR="002A0511" w:rsidRPr="00116CF3">
              <w:rPr>
                <w:rFonts w:ascii="Arial" w:hAnsi="Arial" w:cs="Arial"/>
                <w:lang w:val="hr-HR"/>
              </w:rPr>
              <w:t>se može prijaviti u aplikaciju i koristiti se njenim sadržajem</w:t>
            </w:r>
          </w:p>
        </w:tc>
      </w:tr>
      <w:tr w:rsidR="00686FBD" w:rsidRPr="00116CF3" w14:paraId="6A4F212E" w14:textId="77777777" w:rsidTr="00445F48"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534F5F36" w14:textId="77777777" w:rsidR="00686FBD" w:rsidRPr="00116CF3" w:rsidRDefault="00686FBD" w:rsidP="001F4C0E">
            <w:pPr>
              <w:pStyle w:val="Tijeloteksta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UC3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2704828B" w14:textId="017270A6" w:rsidR="00686FBD" w:rsidRPr="00116CF3" w:rsidRDefault="002A0511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Pretraga recepata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7310E5DC" w14:textId="7B22C880" w:rsidR="00686FBD" w:rsidRPr="00116CF3" w:rsidRDefault="002A0511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Registrirani korisnik može pretraživati ponuđene recepte prema ključnim riječima</w:t>
            </w:r>
          </w:p>
        </w:tc>
      </w:tr>
      <w:tr w:rsidR="00686FBD" w:rsidRPr="00116CF3" w14:paraId="3D33E4EA" w14:textId="77777777" w:rsidTr="00445F48">
        <w:trPr>
          <w:trHeight w:val="299"/>
        </w:trPr>
        <w:tc>
          <w:tcPr>
            <w:tcW w:w="993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78B8D014" w14:textId="7725416A" w:rsidR="00686FBD" w:rsidRPr="00116CF3" w:rsidRDefault="00686FBD" w:rsidP="001F4C0E">
            <w:pPr>
              <w:pStyle w:val="Tijeloteksta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3C31E6" w:rsidRPr="00116CF3">
              <w:rPr>
                <w:rFonts w:ascii="Arial" w:hAnsi="Arial" w:cs="Arial"/>
                <w:lang w:val="hr-HR"/>
              </w:rPr>
              <w:t>4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65137E75" w14:textId="1EBDDB3C" w:rsidR="00686FBD" w:rsidRPr="00116CF3" w:rsidRDefault="002A0511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Admin sustav upravljanje receptima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37E73DA0" w14:textId="49BCB3D5" w:rsidR="00686FBD" w:rsidRPr="00116CF3" w:rsidRDefault="002A0511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Administrator upravlja receptima (dodavanje, brisanje i ažuriranje)</w:t>
            </w:r>
          </w:p>
        </w:tc>
      </w:tr>
      <w:tr w:rsidR="00686FBD" w:rsidRPr="00116CF3" w14:paraId="05D6888E" w14:textId="77777777" w:rsidTr="00445F48">
        <w:trPr>
          <w:trHeight w:val="299"/>
        </w:trPr>
        <w:tc>
          <w:tcPr>
            <w:tcW w:w="993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12EAA4B5" w14:textId="4AA2F889" w:rsidR="00686FBD" w:rsidRPr="00116CF3" w:rsidRDefault="00686FBD" w:rsidP="001F4C0E">
            <w:pPr>
              <w:pStyle w:val="Tijeloteksta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3C31E6" w:rsidRPr="00116CF3">
              <w:rPr>
                <w:rFonts w:ascii="Arial" w:hAnsi="Arial" w:cs="Arial"/>
                <w:lang w:val="hr-HR"/>
              </w:rPr>
              <w:t>5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4EBD7ADC" w14:textId="706AD000" w:rsidR="00686FBD" w:rsidRPr="00116CF3" w:rsidRDefault="002A0511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Dodavanje favorita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561F3239" w14:textId="62F63095" w:rsidR="00686FBD" w:rsidRPr="00116CF3" w:rsidRDefault="002A0511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 xml:space="preserve">Registrirani korisnik može bilo koji recept dodati u favorite i time na svom profilu ima postavljen isti taj recept </w:t>
            </w:r>
          </w:p>
        </w:tc>
      </w:tr>
      <w:tr w:rsidR="00686FBD" w:rsidRPr="00116CF3" w14:paraId="5D15B579" w14:textId="77777777" w:rsidTr="00445F48">
        <w:trPr>
          <w:trHeight w:val="76"/>
        </w:trPr>
        <w:tc>
          <w:tcPr>
            <w:tcW w:w="993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12416CE1" w14:textId="5F15D790" w:rsidR="00686FBD" w:rsidRPr="00116CF3" w:rsidRDefault="00686FBD" w:rsidP="001F4C0E">
            <w:pPr>
              <w:pStyle w:val="Tijeloteksta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3C31E6" w:rsidRPr="00116CF3">
              <w:rPr>
                <w:rFonts w:ascii="Arial" w:hAnsi="Arial" w:cs="Arial"/>
                <w:lang w:val="hr-HR"/>
              </w:rPr>
              <w:t>6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72FABD8A" w14:textId="600E5726" w:rsidR="00686FBD" w:rsidRPr="00116CF3" w:rsidRDefault="002A0511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Prikaz najpopularnijih recepata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1846541E" w14:textId="62C46061" w:rsidR="00686FBD" w:rsidRPr="00116CF3" w:rsidRDefault="002A0511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Na početnoj stranici korisnici imaju uvid u najpopularnije recepte web stranice</w:t>
            </w:r>
          </w:p>
        </w:tc>
      </w:tr>
      <w:tr w:rsidR="00686FBD" w:rsidRPr="00116CF3" w14:paraId="07E4BAA6" w14:textId="77777777" w:rsidTr="00445F48">
        <w:trPr>
          <w:trHeight w:val="124"/>
        </w:trPr>
        <w:tc>
          <w:tcPr>
            <w:tcW w:w="993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24DFD41A" w14:textId="48DCB462" w:rsidR="00686FBD" w:rsidRPr="00116CF3" w:rsidRDefault="00686FBD" w:rsidP="001F4C0E">
            <w:pPr>
              <w:pStyle w:val="Tijeloteksta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3C31E6" w:rsidRPr="00116CF3">
              <w:rPr>
                <w:rFonts w:ascii="Arial" w:hAnsi="Arial" w:cs="Arial"/>
                <w:lang w:val="hr-HR"/>
              </w:rPr>
              <w:t>7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39D8A790" w14:textId="27362943" w:rsidR="00686FBD" w:rsidRPr="00116CF3" w:rsidRDefault="002A0511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Preuzimanje pdf recepata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47A1090B" w14:textId="1562BA39" w:rsidR="00686FBD" w:rsidRPr="00116CF3" w:rsidRDefault="002A0511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Registrirani korisnim može preuzeti odabrani recept na svoj osobni uređaj</w:t>
            </w:r>
          </w:p>
        </w:tc>
      </w:tr>
      <w:tr w:rsidR="00686FBD" w:rsidRPr="00116CF3" w14:paraId="2D9B9119" w14:textId="77777777" w:rsidTr="00445F48">
        <w:trPr>
          <w:trHeight w:val="124"/>
        </w:trPr>
        <w:tc>
          <w:tcPr>
            <w:tcW w:w="993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6CD92900" w14:textId="7F1FFD02" w:rsidR="00686FBD" w:rsidRPr="00116CF3" w:rsidRDefault="00686FBD" w:rsidP="001F4C0E">
            <w:pPr>
              <w:pStyle w:val="Tijeloteksta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3C31E6" w:rsidRPr="00116CF3">
              <w:rPr>
                <w:rFonts w:ascii="Arial" w:hAnsi="Arial" w:cs="Arial"/>
                <w:lang w:val="hr-HR"/>
              </w:rPr>
              <w:t>8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6206D5C4" w14:textId="421B3A47" w:rsidR="00686FBD" w:rsidRPr="00116CF3" w:rsidRDefault="002A0511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Pretvorba mjernih jedinica</w:t>
            </w:r>
          </w:p>
        </w:tc>
        <w:tc>
          <w:tcPr>
            <w:tcW w:w="6462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3B43A847" w14:textId="5F12A637" w:rsidR="00686FBD" w:rsidRPr="00116CF3" w:rsidRDefault="002A0511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Korisnik može promijeniti mjerene jedinice iz europsko u američki sustav.</w:t>
            </w:r>
          </w:p>
        </w:tc>
      </w:tr>
      <w:tr w:rsidR="00445F48" w:rsidRPr="00116CF3" w14:paraId="6F82E364" w14:textId="77777777" w:rsidTr="00445F48">
        <w:trPr>
          <w:trHeight w:val="124"/>
        </w:trPr>
        <w:tc>
          <w:tcPr>
            <w:tcW w:w="993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4915EF6C" w14:textId="79D5FAD8" w:rsidR="00445F48" w:rsidRPr="00116CF3" w:rsidRDefault="00445F48" w:rsidP="001F4C0E">
            <w:pPr>
              <w:pStyle w:val="Tijeloteksta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3C31E6" w:rsidRPr="00116CF3">
              <w:rPr>
                <w:rFonts w:ascii="Arial" w:hAnsi="Arial" w:cs="Arial"/>
                <w:lang w:val="hr-HR"/>
              </w:rPr>
              <w:t>9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698EEC1B" w14:textId="57182227" w:rsidR="00445F48" w:rsidRPr="00116CF3" w:rsidRDefault="002A0511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Detaljan prikaz recepta</w:t>
            </w:r>
          </w:p>
        </w:tc>
        <w:tc>
          <w:tcPr>
            <w:tcW w:w="6462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2B04BAE6" w14:textId="71465EF2" w:rsidR="00445F48" w:rsidRPr="00116CF3" w:rsidRDefault="002A0511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Korisnik odabirom na recept ima uvid u detaljne upute o receptu(detaljan način pripreme recepta)</w:t>
            </w:r>
          </w:p>
        </w:tc>
      </w:tr>
    </w:tbl>
    <w:p w14:paraId="567A3600" w14:textId="29767478" w:rsidR="00116CF3" w:rsidRPr="00116CF3" w:rsidRDefault="00116CF3" w:rsidP="001F4C0E">
      <w:pPr>
        <w:spacing w:after="0" w:line="300" w:lineRule="auto"/>
      </w:pPr>
      <w:bookmarkStart w:id="21" w:name="_Toc65748026"/>
      <w:r>
        <w:br w:type="page"/>
      </w:r>
    </w:p>
    <w:p w14:paraId="1A714D6A" w14:textId="760B9DC4" w:rsidR="00686FBD" w:rsidRPr="00116CF3" w:rsidRDefault="00B90A92" w:rsidP="001F4C0E">
      <w:pPr>
        <w:pStyle w:val="Naslov1"/>
        <w:spacing w:line="300" w:lineRule="auto"/>
        <w:rPr>
          <w:rFonts w:ascii="Arial" w:hAnsi="Arial" w:cs="Arial"/>
        </w:rPr>
      </w:pPr>
      <w:bookmarkStart w:id="22" w:name="_Toc163768783"/>
      <w:r w:rsidRPr="00116CF3">
        <w:rPr>
          <w:rFonts w:ascii="Arial" w:hAnsi="Arial" w:cs="Arial"/>
        </w:rPr>
        <w:lastRenderedPageBreak/>
        <w:t>Slučaj</w:t>
      </w:r>
      <w:r w:rsidR="00686FBD" w:rsidRPr="00116CF3">
        <w:rPr>
          <w:rFonts w:ascii="Arial" w:hAnsi="Arial" w:cs="Arial"/>
        </w:rPr>
        <w:t xml:space="preserve"> uporabe UC1 – </w:t>
      </w:r>
      <w:r w:rsidR="00183338" w:rsidRPr="00116CF3">
        <w:rPr>
          <w:rFonts w:ascii="Arial" w:hAnsi="Arial" w:cs="Arial"/>
        </w:rPr>
        <w:t>Registracija korisnika</w:t>
      </w:r>
      <w:bookmarkEnd w:id="21"/>
      <w:bookmarkEnd w:id="22"/>
    </w:p>
    <w:p w14:paraId="07B3A0AC" w14:textId="77777777" w:rsidR="00686FBD" w:rsidRPr="00116CF3" w:rsidRDefault="00686FBD" w:rsidP="001F4C0E">
      <w:pPr>
        <w:spacing w:line="300" w:lineRule="auto"/>
        <w:rPr>
          <w:rFonts w:ascii="Arial" w:hAnsi="Arial" w:cs="Arial"/>
          <w:sz w:val="24"/>
        </w:rPr>
      </w:pPr>
    </w:p>
    <w:tbl>
      <w:tblPr>
        <w:tblW w:w="9000" w:type="dxa"/>
        <w:tblInd w:w="611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686FBD" w:rsidRPr="00116CF3" w14:paraId="7871D65F" w14:textId="77777777" w:rsidTr="006A74D4">
        <w:trPr>
          <w:cantSplit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1278CB3" w14:textId="13301265" w:rsidR="00686FBD" w:rsidRPr="00116CF3" w:rsidRDefault="00686FBD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 xml:space="preserve">Naziv </w:t>
            </w:r>
            <w:r w:rsidR="00D04520" w:rsidRPr="00116CF3">
              <w:rPr>
                <w:rFonts w:ascii="Arial" w:hAnsi="Arial" w:cs="Arial"/>
                <w:b/>
                <w:sz w:val="20"/>
                <w:szCs w:val="20"/>
              </w:rPr>
              <w:t>slučaja</w:t>
            </w:r>
            <w:r w:rsidRPr="00116CF3">
              <w:rPr>
                <w:rFonts w:ascii="Arial" w:hAnsi="Arial" w:cs="Arial"/>
                <w:b/>
                <w:sz w:val="20"/>
                <w:szCs w:val="20"/>
              </w:rPr>
              <w:t xml:space="preserve">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54D7AEE" w14:textId="48B41095" w:rsidR="00686FBD" w:rsidRPr="00116CF3" w:rsidRDefault="00183338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Registracija korisnika</w:t>
            </w:r>
          </w:p>
        </w:tc>
      </w:tr>
      <w:tr w:rsidR="00686FBD" w:rsidRPr="00116CF3" w14:paraId="6098C32D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239F984" w14:textId="77777777" w:rsidR="00686FBD" w:rsidRPr="00116CF3" w:rsidRDefault="00686FBD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526124C" w14:textId="1CBB4E2A" w:rsidR="00686FBD" w:rsidRPr="00116CF3" w:rsidRDefault="00183338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 xml:space="preserve">Registriranje korisnika </w:t>
            </w:r>
          </w:p>
        </w:tc>
      </w:tr>
      <w:tr w:rsidR="00686FBD" w:rsidRPr="00116CF3" w14:paraId="20C61D4A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F847FD2" w14:textId="68E9474F" w:rsidR="00686FBD" w:rsidRPr="00116CF3" w:rsidRDefault="00E62DB0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Uloge</w:t>
            </w:r>
            <w:r w:rsidR="00686FBD" w:rsidRPr="00116CF3">
              <w:rPr>
                <w:rFonts w:ascii="Arial" w:hAnsi="Arial" w:cs="Arial"/>
                <w:b/>
                <w:sz w:val="20"/>
                <w:szCs w:val="20"/>
              </w:rPr>
              <w:t xml:space="preserve"> (</w:t>
            </w:r>
            <w:r w:rsidR="00686FBD" w:rsidRPr="00116CF3">
              <w:rPr>
                <w:rFonts w:ascii="Arial" w:hAnsi="Arial" w:cs="Arial"/>
                <w:b/>
                <w:i/>
                <w:sz w:val="20"/>
                <w:szCs w:val="20"/>
              </w:rPr>
              <w:t>role</w:t>
            </w:r>
            <w:r w:rsidR="00686FBD" w:rsidRPr="00116CF3">
              <w:rPr>
                <w:rFonts w:ascii="Arial" w:hAnsi="Arial" w:cs="Arial"/>
                <w:b/>
                <w:sz w:val="20"/>
                <w:szCs w:val="20"/>
              </w:rPr>
              <w:t>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9287965" w14:textId="121DCFD8" w:rsidR="00686FBD" w:rsidRPr="00116CF3" w:rsidRDefault="00183338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Gost</w:t>
            </w:r>
          </w:p>
        </w:tc>
      </w:tr>
      <w:tr w:rsidR="00686FBD" w:rsidRPr="00116CF3" w14:paraId="063293B7" w14:textId="77777777" w:rsidTr="006A74D4">
        <w:trPr>
          <w:cantSplit/>
          <w:trHeight w:val="648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B5E74A0" w14:textId="77777777" w:rsidR="00686FBD" w:rsidRPr="00116CF3" w:rsidRDefault="00686FBD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1AD08AD" w14:textId="39DD8655" w:rsidR="00686FBD" w:rsidRPr="00116CF3" w:rsidRDefault="00183338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Registriranje korisnika u aplikaciji da bi korisnik mogao koristiti sadržaj web aplikacije</w:t>
            </w:r>
          </w:p>
        </w:tc>
      </w:tr>
      <w:tr w:rsidR="00686FBD" w:rsidRPr="00116CF3" w14:paraId="25635C0B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D59962A" w14:textId="77777777" w:rsidR="00686FBD" w:rsidRPr="00116CF3" w:rsidRDefault="00686FBD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0E2BC6C" w14:textId="206E2FFF" w:rsidR="00686FBD" w:rsidRPr="00116CF3" w:rsidRDefault="00183338" w:rsidP="001F4C0E">
            <w:pPr>
              <w:pStyle w:val="Odlomakpopisa"/>
              <w:numPr>
                <w:ilvl w:val="0"/>
                <w:numId w:val="14"/>
              </w:num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 xml:space="preserve">Gost upisuje svoje podatke </w:t>
            </w:r>
          </w:p>
        </w:tc>
      </w:tr>
      <w:tr w:rsidR="00686FBD" w:rsidRPr="00116CF3" w14:paraId="60F6DFFA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FCEDF8B" w14:textId="77777777" w:rsidR="00686FBD" w:rsidRPr="00116CF3" w:rsidRDefault="00686FBD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E62D79F" w14:textId="77777777" w:rsidR="00686FBD" w:rsidRPr="00116CF3" w:rsidRDefault="00686FBD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86FBD" w:rsidRPr="00116CF3" w14:paraId="09ED9FEA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9FB6557" w14:textId="77777777" w:rsidR="00686FBD" w:rsidRPr="00116CF3" w:rsidRDefault="00686FBD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C6BAD8C" w14:textId="0B1DFF5A" w:rsidR="00686FBD" w:rsidRPr="00116CF3" w:rsidRDefault="00C36346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Upit na bazu podataka za provjeru postojećih korisnika</w:t>
            </w:r>
          </w:p>
        </w:tc>
      </w:tr>
      <w:tr w:rsidR="00686FBD" w:rsidRPr="00116CF3" w14:paraId="6734D2DC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C1C957E" w14:textId="77777777" w:rsidR="00686FBD" w:rsidRPr="00116CF3" w:rsidRDefault="00686FBD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F9FF988" w14:textId="77777777" w:rsidR="00686FBD" w:rsidRPr="00116CF3" w:rsidRDefault="00686FBD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86FBD" w:rsidRPr="00116CF3" w14:paraId="1DD20C67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08A36E2" w14:textId="77777777" w:rsidR="00686FBD" w:rsidRPr="00116CF3" w:rsidRDefault="00686FBD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8DA4165" w14:textId="77777777" w:rsidR="00686FBD" w:rsidRPr="00116CF3" w:rsidRDefault="00183338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 xml:space="preserve">Forma unutar web stranice mora biti funkcionalna </w:t>
            </w:r>
          </w:p>
          <w:p w14:paraId="01686AB3" w14:textId="7E664DEC" w:rsidR="00C36346" w:rsidRPr="00116CF3" w:rsidRDefault="00C36346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Baza podataka mora biti dostupna za postavljanje upita</w:t>
            </w:r>
          </w:p>
        </w:tc>
      </w:tr>
      <w:tr w:rsidR="00686FBD" w:rsidRPr="00116CF3" w14:paraId="3D78B4D0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E3287D0" w14:textId="77777777" w:rsidR="00686FBD" w:rsidRPr="00116CF3" w:rsidRDefault="00686FBD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139104FA" w14:textId="0582670C" w:rsidR="00686FBD" w:rsidRPr="00116CF3" w:rsidRDefault="00C36346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Gost se može registrirati u apliakciju</w:t>
            </w:r>
          </w:p>
        </w:tc>
      </w:tr>
      <w:tr w:rsidR="00686FBD" w:rsidRPr="00116CF3" w14:paraId="6CED47F3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ABD646B" w14:textId="2DAE1A56" w:rsidR="00686FBD" w:rsidRPr="00116CF3" w:rsidRDefault="00B23313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Počinje kada</w:t>
            </w:r>
            <w:r w:rsidR="00686FBD" w:rsidRPr="00116CF3">
              <w:rPr>
                <w:rFonts w:ascii="Arial" w:hAnsi="Arial" w:cs="Arial"/>
                <w:b/>
                <w:sz w:val="20"/>
                <w:szCs w:val="20"/>
              </w:rPr>
              <w:t>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EC23EBB" w14:textId="4C6CB3F2" w:rsidR="00686FBD" w:rsidRPr="00116CF3" w:rsidRDefault="00183338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Gost otvori web aplikaciju</w:t>
            </w:r>
          </w:p>
        </w:tc>
      </w:tr>
      <w:tr w:rsidR="00686FBD" w:rsidRPr="00116CF3" w14:paraId="77E037C3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5EE2212" w14:textId="7EBC9032" w:rsidR="00686FBD" w:rsidRPr="00116CF3" w:rsidRDefault="00B23313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Završava kada</w:t>
            </w:r>
            <w:r w:rsidR="00686FBD" w:rsidRPr="00116CF3">
              <w:rPr>
                <w:rFonts w:ascii="Arial" w:hAnsi="Arial" w:cs="Arial"/>
                <w:b/>
                <w:sz w:val="20"/>
                <w:szCs w:val="20"/>
              </w:rPr>
              <w:t>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B9E02D9" w14:textId="15B4C771" w:rsidR="00183338" w:rsidRPr="00116CF3" w:rsidRDefault="00183338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Gost potvrdi svoje unesene podatke</w:t>
            </w:r>
          </w:p>
        </w:tc>
      </w:tr>
      <w:tr w:rsidR="00686FBD" w:rsidRPr="00116CF3" w14:paraId="5BDDCED5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FC83AA2" w14:textId="77777777" w:rsidR="00686FBD" w:rsidRPr="00116CF3" w:rsidRDefault="00686FBD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09290060" w14:textId="77777777" w:rsidR="00183338" w:rsidRPr="00116CF3" w:rsidRDefault="00183338" w:rsidP="001F4C0E">
            <w:pPr>
              <w:pStyle w:val="Odlomakpopisa"/>
              <w:numPr>
                <w:ilvl w:val="0"/>
                <w:numId w:val="14"/>
              </w:num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Gost je krivo unio podatke te mora unositi podatke ponovo</w:t>
            </w:r>
          </w:p>
          <w:p w14:paraId="6F7E505C" w14:textId="419D1E02" w:rsidR="00C36346" w:rsidRPr="00116CF3" w:rsidRDefault="00C36346" w:rsidP="001F4C0E">
            <w:pPr>
              <w:pStyle w:val="Odlomakpopisa"/>
              <w:numPr>
                <w:ilvl w:val="0"/>
                <w:numId w:val="14"/>
              </w:num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Upit na bazu podataka nije moguć zbog nedostupnosti baze podataka</w:t>
            </w:r>
          </w:p>
        </w:tc>
      </w:tr>
      <w:tr w:rsidR="00686FBD" w:rsidRPr="00116CF3" w14:paraId="65C0C86A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754B37E" w14:textId="77777777" w:rsidR="00686FBD" w:rsidRPr="00116CF3" w:rsidRDefault="00686FBD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776DB1D" w14:textId="32FF0B7E" w:rsidR="00686FBD" w:rsidRPr="00116CF3" w:rsidRDefault="00C36346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UC2</w:t>
            </w:r>
          </w:p>
        </w:tc>
      </w:tr>
      <w:tr w:rsidR="00686FBD" w:rsidRPr="00116CF3" w14:paraId="0229758A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FD58564" w14:textId="77777777" w:rsidR="00686FBD" w:rsidRPr="00116CF3" w:rsidRDefault="00686FBD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D6B22F9" w14:textId="77777777" w:rsidR="00686FBD" w:rsidRPr="00116CF3" w:rsidRDefault="00686FBD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86FBD" w:rsidRPr="00116CF3" w14:paraId="61429022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0B8EE2C3" w14:textId="77777777" w:rsidR="00686FBD" w:rsidRPr="00116CF3" w:rsidRDefault="00686FBD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039E0C17" w14:textId="77777777" w:rsidR="00686FBD" w:rsidRPr="00116CF3" w:rsidRDefault="00686FBD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MUST</w:t>
            </w:r>
          </w:p>
        </w:tc>
      </w:tr>
    </w:tbl>
    <w:p w14:paraId="51A0455D" w14:textId="77777777" w:rsidR="00686FBD" w:rsidRPr="00116CF3" w:rsidRDefault="00686FBD" w:rsidP="001F4C0E">
      <w:pPr>
        <w:spacing w:line="300" w:lineRule="auto"/>
        <w:rPr>
          <w:rFonts w:ascii="Arial" w:hAnsi="Arial" w:cs="Arial"/>
          <w:sz w:val="24"/>
        </w:rPr>
      </w:pPr>
    </w:p>
    <w:p w14:paraId="1FA09AEC" w14:textId="77777777" w:rsidR="005C0240" w:rsidRPr="00116CF3" w:rsidRDefault="005C0240" w:rsidP="001F4C0E">
      <w:pPr>
        <w:spacing w:line="300" w:lineRule="auto"/>
        <w:rPr>
          <w:ins w:id="23" w:author="Nikola Platnjak (nplatnjak)" w:date="2024-04-11T21:38:00Z"/>
          <w:rFonts w:ascii="Arial" w:hAnsi="Arial" w:cs="Arial"/>
          <w:sz w:val="24"/>
        </w:rPr>
      </w:pPr>
    </w:p>
    <w:p w14:paraId="73217D57" w14:textId="77777777" w:rsidR="005C0240" w:rsidRPr="00116CF3" w:rsidRDefault="005C0240" w:rsidP="001F4C0E">
      <w:pPr>
        <w:spacing w:line="300" w:lineRule="auto"/>
        <w:rPr>
          <w:ins w:id="24" w:author="Nikola Platnjak (nplatnjak)" w:date="2024-04-11T21:40:00Z"/>
          <w:rFonts w:ascii="Arial" w:hAnsi="Arial" w:cs="Arial"/>
          <w:sz w:val="24"/>
        </w:rPr>
      </w:pPr>
    </w:p>
    <w:p w14:paraId="4CEB7DBA" w14:textId="4A4BDB67" w:rsidR="00D22928" w:rsidRPr="00116CF3" w:rsidRDefault="00D22928" w:rsidP="001F4C0E">
      <w:pPr>
        <w:spacing w:line="300" w:lineRule="auto"/>
        <w:jc w:val="both"/>
        <w:rPr>
          <w:rFonts w:ascii="Arial" w:hAnsi="Arial" w:cs="Arial"/>
          <w:sz w:val="24"/>
        </w:rPr>
      </w:pPr>
      <w:r w:rsidRPr="00116CF3">
        <w:rPr>
          <w:rFonts w:ascii="Arial" w:hAnsi="Arial" w:cs="Arial"/>
          <w:sz w:val="24"/>
        </w:rPr>
        <w:lastRenderedPageBreak/>
        <w:t xml:space="preserve">Slika </w:t>
      </w:r>
      <w:r w:rsidR="005C0240" w:rsidRPr="00116CF3">
        <w:rPr>
          <w:rFonts w:ascii="Arial" w:hAnsi="Arial" w:cs="Arial"/>
          <w:sz w:val="24"/>
        </w:rPr>
        <w:t>2 dijagramom slijeda detaljnije prikazuje postupak registracije korisnika</w:t>
      </w:r>
    </w:p>
    <w:p w14:paraId="1F77C351" w14:textId="77777777" w:rsidR="005C0240" w:rsidRPr="00116CF3" w:rsidRDefault="00B4370D" w:rsidP="001F4C0E">
      <w:pPr>
        <w:keepNext/>
        <w:spacing w:line="300" w:lineRule="auto"/>
        <w:jc w:val="center"/>
        <w:rPr>
          <w:rFonts w:ascii="Arial" w:hAnsi="Arial" w:cs="Arial"/>
        </w:rPr>
      </w:pPr>
      <w:r w:rsidRPr="00116CF3">
        <w:rPr>
          <w:rFonts w:ascii="Arial" w:hAnsi="Arial" w:cs="Arial"/>
          <w:noProof/>
        </w:rPr>
        <w:drawing>
          <wp:inline distT="0" distB="0" distL="0" distR="0" wp14:anchorId="23B7D963" wp14:editId="029ADC12">
            <wp:extent cx="5600700" cy="4683760"/>
            <wp:effectExtent l="0" t="0" r="0" b="2540"/>
            <wp:docPr id="1456492032" name="Slika 1" descr="Slika na kojoj se prikazuje tekst, softver, snimka zaslona, računalo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492032" name="Slika 1" descr="Slika na kojoj se prikazuje tekst, softver, snimka zaslona, računalo&#10;&#10;Opis je automatski generiran"/>
                    <pic:cNvPicPr/>
                  </pic:nvPicPr>
                  <pic:blipFill rotWithShape="1">
                    <a:blip r:embed="rId12"/>
                    <a:srcRect l="25606" t="62468" r="33956" b="2212"/>
                    <a:stretch/>
                  </pic:blipFill>
                  <pic:spPr bwMode="auto">
                    <a:xfrm>
                      <a:off x="0" y="0"/>
                      <a:ext cx="5613574" cy="4694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CCBCC" w14:textId="4E9A9C08" w:rsidR="005C0240" w:rsidRPr="00116CF3" w:rsidRDefault="005C0240" w:rsidP="001F4C0E">
      <w:pPr>
        <w:pStyle w:val="Opisslike"/>
        <w:spacing w:line="300" w:lineRule="auto"/>
        <w:jc w:val="center"/>
        <w:rPr>
          <w:rFonts w:ascii="Arial" w:hAnsi="Arial" w:cs="Arial"/>
        </w:rPr>
      </w:pPr>
      <w:r w:rsidRPr="00116CF3">
        <w:rPr>
          <w:rFonts w:ascii="Arial" w:hAnsi="Arial" w:cs="Arial"/>
        </w:rPr>
        <w:t xml:space="preserve">Slika </w:t>
      </w:r>
      <w:r w:rsidRPr="00116CF3">
        <w:rPr>
          <w:rFonts w:ascii="Arial" w:hAnsi="Arial" w:cs="Arial"/>
        </w:rPr>
        <w:fldChar w:fldCharType="begin"/>
      </w:r>
      <w:r w:rsidRPr="00116CF3">
        <w:rPr>
          <w:rFonts w:ascii="Arial" w:hAnsi="Arial" w:cs="Arial"/>
        </w:rPr>
        <w:instrText xml:space="preserve"> SEQ Slika \* ARABIC </w:instrText>
      </w:r>
      <w:r w:rsidRPr="00116CF3">
        <w:rPr>
          <w:rFonts w:ascii="Arial" w:hAnsi="Arial" w:cs="Arial"/>
        </w:rPr>
        <w:fldChar w:fldCharType="separate"/>
      </w:r>
      <w:r w:rsidR="001F4C0E">
        <w:rPr>
          <w:rFonts w:ascii="Arial" w:hAnsi="Arial" w:cs="Arial"/>
          <w:noProof/>
        </w:rPr>
        <w:t>2</w:t>
      </w:r>
      <w:r w:rsidRPr="00116CF3">
        <w:rPr>
          <w:rFonts w:ascii="Arial" w:hAnsi="Arial" w:cs="Arial"/>
        </w:rPr>
        <w:fldChar w:fldCharType="end"/>
      </w:r>
      <w:r w:rsidRPr="00116CF3">
        <w:rPr>
          <w:rFonts w:ascii="Arial" w:hAnsi="Arial" w:cs="Arial"/>
        </w:rPr>
        <w:t>. Dijagram slijeda registracij</w:t>
      </w:r>
      <w:r w:rsidRPr="00116CF3">
        <w:rPr>
          <w:rFonts w:ascii="Arial" w:hAnsi="Arial" w:cs="Arial"/>
        </w:rPr>
        <w:t>e</w:t>
      </w:r>
      <w:r w:rsidRPr="00116CF3">
        <w:rPr>
          <w:rFonts w:ascii="Arial" w:hAnsi="Arial" w:cs="Arial"/>
        </w:rPr>
        <w:t xml:space="preserve"> korisnika</w:t>
      </w:r>
    </w:p>
    <w:p w14:paraId="3EB53FFD" w14:textId="3B720006" w:rsidR="00686FBD" w:rsidRPr="00116CF3" w:rsidRDefault="00686FBD" w:rsidP="001F4C0E">
      <w:pPr>
        <w:spacing w:line="300" w:lineRule="auto"/>
        <w:rPr>
          <w:rFonts w:ascii="Arial" w:hAnsi="Arial" w:cs="Arial"/>
          <w:sz w:val="24"/>
        </w:rPr>
      </w:pPr>
      <w:r w:rsidRPr="00116CF3">
        <w:rPr>
          <w:rFonts w:ascii="Arial" w:hAnsi="Arial" w:cs="Arial"/>
        </w:rPr>
        <w:br w:type="page"/>
      </w:r>
    </w:p>
    <w:p w14:paraId="4A64A673" w14:textId="45131DDF" w:rsidR="00686FBD" w:rsidRPr="00116CF3" w:rsidRDefault="00B90A92" w:rsidP="001F4C0E">
      <w:pPr>
        <w:pStyle w:val="Naslov1"/>
        <w:spacing w:line="300" w:lineRule="auto"/>
        <w:rPr>
          <w:rFonts w:ascii="Arial" w:hAnsi="Arial" w:cs="Arial"/>
        </w:rPr>
      </w:pPr>
      <w:bookmarkStart w:id="25" w:name="_Toc65748027"/>
      <w:bookmarkStart w:id="26" w:name="_Toc163768784"/>
      <w:r w:rsidRPr="00116CF3">
        <w:rPr>
          <w:rFonts w:ascii="Arial" w:hAnsi="Arial" w:cs="Arial"/>
        </w:rPr>
        <w:lastRenderedPageBreak/>
        <w:t>Slučaj</w:t>
      </w:r>
      <w:r w:rsidR="00686FBD" w:rsidRPr="00116CF3">
        <w:rPr>
          <w:rFonts w:ascii="Arial" w:hAnsi="Arial" w:cs="Arial"/>
        </w:rPr>
        <w:t xml:space="preserve"> uporabe UC2 – </w:t>
      </w:r>
      <w:r w:rsidR="00C36346" w:rsidRPr="00116CF3">
        <w:rPr>
          <w:rFonts w:ascii="Arial" w:hAnsi="Arial" w:cs="Arial"/>
        </w:rPr>
        <w:t>Prijava u sustav</w:t>
      </w:r>
      <w:bookmarkEnd w:id="25"/>
      <w:bookmarkEnd w:id="26"/>
    </w:p>
    <w:p w14:paraId="125265F1" w14:textId="77777777" w:rsidR="00686FBD" w:rsidRPr="00116CF3" w:rsidRDefault="00686FBD" w:rsidP="001F4C0E">
      <w:pPr>
        <w:spacing w:line="300" w:lineRule="auto"/>
        <w:rPr>
          <w:rFonts w:ascii="Arial" w:hAnsi="Arial" w:cs="Arial"/>
          <w:sz w:val="24"/>
        </w:rPr>
      </w:pPr>
    </w:p>
    <w:tbl>
      <w:tblPr>
        <w:tblW w:w="9000" w:type="dxa"/>
        <w:tblInd w:w="611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686FBD" w:rsidRPr="00116CF3" w14:paraId="791453F8" w14:textId="77777777" w:rsidTr="006A74D4">
        <w:trPr>
          <w:cantSplit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E1D920F" w14:textId="02B44BF0" w:rsidR="00686FBD" w:rsidRPr="00116CF3" w:rsidRDefault="00686FBD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 xml:space="preserve">Naziv </w:t>
            </w:r>
            <w:r w:rsidR="00D04520" w:rsidRPr="00116CF3">
              <w:rPr>
                <w:rFonts w:ascii="Arial" w:hAnsi="Arial" w:cs="Arial"/>
                <w:b/>
                <w:sz w:val="20"/>
                <w:szCs w:val="20"/>
              </w:rPr>
              <w:t>slučaja</w:t>
            </w:r>
            <w:r w:rsidRPr="00116CF3">
              <w:rPr>
                <w:rFonts w:ascii="Arial" w:hAnsi="Arial" w:cs="Arial"/>
                <w:b/>
                <w:sz w:val="20"/>
                <w:szCs w:val="20"/>
              </w:rPr>
              <w:t xml:space="preserve">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F793C8A" w14:textId="2C389B96" w:rsidR="00686FBD" w:rsidRPr="00116CF3" w:rsidRDefault="00C36346" w:rsidP="001F4C0E">
            <w:pPr>
              <w:tabs>
                <w:tab w:val="left" w:pos="1304"/>
              </w:tabs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Prijava u sustav</w:t>
            </w:r>
          </w:p>
        </w:tc>
      </w:tr>
      <w:tr w:rsidR="00686FBD" w:rsidRPr="00116CF3" w14:paraId="776E2734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BE64922" w14:textId="77777777" w:rsidR="00686FBD" w:rsidRPr="00116CF3" w:rsidRDefault="00686FBD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C905086" w14:textId="0F665BC6" w:rsidR="00686FBD" w:rsidRPr="00116CF3" w:rsidRDefault="00C36346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 xml:space="preserve">Novi i postojeći korisnici se prijavljuju u aplikaciju </w:t>
            </w:r>
          </w:p>
        </w:tc>
      </w:tr>
      <w:tr w:rsidR="00686FBD" w:rsidRPr="00116CF3" w14:paraId="7937EDF3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7E2DFEA" w14:textId="2F1DAB2F" w:rsidR="00686FBD" w:rsidRPr="00116CF3" w:rsidRDefault="00E62DB0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Uloge</w:t>
            </w:r>
            <w:r w:rsidR="00686FBD" w:rsidRPr="00116CF3">
              <w:rPr>
                <w:rFonts w:ascii="Arial" w:hAnsi="Arial" w:cs="Arial"/>
                <w:b/>
                <w:sz w:val="20"/>
                <w:szCs w:val="20"/>
              </w:rPr>
              <w:t xml:space="preserve"> (</w:t>
            </w:r>
            <w:r w:rsidR="00686FBD" w:rsidRPr="00116CF3">
              <w:rPr>
                <w:rFonts w:ascii="Arial" w:hAnsi="Arial" w:cs="Arial"/>
                <w:b/>
                <w:i/>
                <w:sz w:val="20"/>
                <w:szCs w:val="20"/>
              </w:rPr>
              <w:t>role</w:t>
            </w:r>
            <w:r w:rsidR="00686FBD" w:rsidRPr="00116CF3">
              <w:rPr>
                <w:rFonts w:ascii="Arial" w:hAnsi="Arial" w:cs="Arial"/>
                <w:b/>
                <w:sz w:val="20"/>
                <w:szCs w:val="20"/>
              </w:rPr>
              <w:t>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5B4EEBF" w14:textId="45B071BB" w:rsidR="00686FBD" w:rsidRPr="00116CF3" w:rsidRDefault="00C36346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Korisnik</w:t>
            </w:r>
          </w:p>
        </w:tc>
      </w:tr>
      <w:tr w:rsidR="00686FBD" w:rsidRPr="00116CF3" w14:paraId="13E9C43C" w14:textId="77777777" w:rsidTr="006A74D4">
        <w:trPr>
          <w:cantSplit/>
          <w:trHeight w:val="648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1B077F0" w14:textId="77777777" w:rsidR="00686FBD" w:rsidRPr="00116CF3" w:rsidRDefault="00686FBD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9F62B59" w14:textId="3B259C11" w:rsidR="00686FBD" w:rsidRPr="00116CF3" w:rsidRDefault="00C36346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Novi i postojeći korisnici se prijavljuju u aplikaciju te nakon prijave pristupaju njenom sadržaju</w:t>
            </w:r>
          </w:p>
        </w:tc>
      </w:tr>
      <w:tr w:rsidR="00686FBD" w:rsidRPr="00116CF3" w14:paraId="5356E9DB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A19EF8B" w14:textId="77777777" w:rsidR="00686FBD" w:rsidRPr="00116CF3" w:rsidRDefault="00686FBD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0074E63" w14:textId="72EA489B" w:rsidR="00686FBD" w:rsidRPr="00116CF3" w:rsidRDefault="00C36346" w:rsidP="001F4C0E">
            <w:pPr>
              <w:pStyle w:val="Odlomakpopisa"/>
              <w:numPr>
                <w:ilvl w:val="0"/>
                <w:numId w:val="14"/>
              </w:num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Registrirani korisnik nosi podatke i prijavljuje se u sustav</w:t>
            </w:r>
          </w:p>
        </w:tc>
      </w:tr>
      <w:tr w:rsidR="00686FBD" w:rsidRPr="00116CF3" w14:paraId="16026CFF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85651BF" w14:textId="77777777" w:rsidR="00686FBD" w:rsidRPr="00116CF3" w:rsidRDefault="00686FBD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28AE866" w14:textId="77777777" w:rsidR="00686FBD" w:rsidRPr="00116CF3" w:rsidRDefault="00686FBD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86FBD" w:rsidRPr="00116CF3" w14:paraId="5AD3FFD3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61C213D" w14:textId="77777777" w:rsidR="00686FBD" w:rsidRPr="00116CF3" w:rsidRDefault="00686FBD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034209D" w14:textId="7E922145" w:rsidR="00C36346" w:rsidRPr="00116CF3" w:rsidRDefault="00C36346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Upit na bazu podataka za provjeru točnosti unesenih podataka</w:t>
            </w:r>
          </w:p>
        </w:tc>
      </w:tr>
      <w:tr w:rsidR="00686FBD" w:rsidRPr="00116CF3" w14:paraId="4773DD23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20A24DC" w14:textId="77777777" w:rsidR="00686FBD" w:rsidRPr="00116CF3" w:rsidRDefault="00686FBD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A34D248" w14:textId="77777777" w:rsidR="00686FBD" w:rsidRPr="00116CF3" w:rsidRDefault="00686FBD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86FBD" w:rsidRPr="00116CF3" w14:paraId="047A9BF6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2F75E68" w14:textId="77777777" w:rsidR="00686FBD" w:rsidRPr="00116CF3" w:rsidRDefault="00686FBD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313CE6A" w14:textId="77777777" w:rsidR="00C36346" w:rsidRPr="00116CF3" w:rsidRDefault="00C36346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 xml:space="preserve">Forma unutar web stranice mora biti funkcionalna </w:t>
            </w:r>
          </w:p>
          <w:p w14:paraId="26ED9BB1" w14:textId="19E2986B" w:rsidR="00686FBD" w:rsidRPr="00116CF3" w:rsidRDefault="00C36346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Baza podataka mora biti dostupna za postavljanje upita</w:t>
            </w:r>
          </w:p>
        </w:tc>
      </w:tr>
      <w:tr w:rsidR="00686FBD" w:rsidRPr="00116CF3" w14:paraId="03C29379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EBDEADB" w14:textId="77777777" w:rsidR="00686FBD" w:rsidRPr="00116CF3" w:rsidRDefault="00686FBD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06E7C022" w14:textId="6F4F6728" w:rsidR="00686FBD" w:rsidRPr="00116CF3" w:rsidRDefault="00C36346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Korisnik se ne može ulogirati u apliakciju</w:t>
            </w:r>
          </w:p>
        </w:tc>
      </w:tr>
      <w:tr w:rsidR="00686FBD" w:rsidRPr="00116CF3" w14:paraId="665B8B6C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AA0487F" w14:textId="0FDDE704" w:rsidR="00686FBD" w:rsidRPr="00116CF3" w:rsidRDefault="00B23313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Počinje kada</w:t>
            </w:r>
            <w:r w:rsidR="00686FBD" w:rsidRPr="00116CF3">
              <w:rPr>
                <w:rFonts w:ascii="Arial" w:hAnsi="Arial" w:cs="Arial"/>
                <w:b/>
                <w:sz w:val="20"/>
                <w:szCs w:val="20"/>
              </w:rPr>
              <w:t>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20A0B2C" w14:textId="21196E5E" w:rsidR="00686FBD" w:rsidRPr="00116CF3" w:rsidRDefault="00020222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Korisnik otvori web stranicu za login</w:t>
            </w:r>
          </w:p>
        </w:tc>
      </w:tr>
      <w:tr w:rsidR="00686FBD" w:rsidRPr="00116CF3" w14:paraId="3AD77FB4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1009269" w14:textId="251C3835" w:rsidR="00686FBD" w:rsidRPr="00116CF3" w:rsidRDefault="00B23313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Završava kada</w:t>
            </w:r>
            <w:r w:rsidR="00686FBD" w:rsidRPr="00116CF3">
              <w:rPr>
                <w:rFonts w:ascii="Arial" w:hAnsi="Arial" w:cs="Arial"/>
                <w:b/>
                <w:sz w:val="20"/>
                <w:szCs w:val="20"/>
              </w:rPr>
              <w:t>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DFDC0BA" w14:textId="3024D0C8" w:rsidR="00686FBD" w:rsidRPr="00116CF3" w:rsidRDefault="00020222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Korisnik potvrdi točno unesene podatke</w:t>
            </w:r>
          </w:p>
        </w:tc>
      </w:tr>
      <w:tr w:rsidR="00686FBD" w:rsidRPr="00116CF3" w14:paraId="54185DB9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84AF806" w14:textId="77777777" w:rsidR="00686FBD" w:rsidRPr="00116CF3" w:rsidRDefault="00686FBD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1EECFE5" w14:textId="2E63CA11" w:rsidR="00020222" w:rsidRPr="00116CF3" w:rsidRDefault="00020222" w:rsidP="001F4C0E">
            <w:pPr>
              <w:pStyle w:val="Odlomakpopisa"/>
              <w:numPr>
                <w:ilvl w:val="0"/>
                <w:numId w:val="14"/>
              </w:num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Korisnik je krivo unio podatke te mora unositi podatke ponovo</w:t>
            </w:r>
          </w:p>
          <w:p w14:paraId="6F1A0400" w14:textId="51AA7781" w:rsidR="00686FBD" w:rsidRPr="00116CF3" w:rsidRDefault="00020222" w:rsidP="001F4C0E">
            <w:pPr>
              <w:pStyle w:val="Odlomakpopisa"/>
              <w:numPr>
                <w:ilvl w:val="0"/>
                <w:numId w:val="14"/>
              </w:num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Upit na bazu podataka nije moguć zbog nedostupnosti baze podataka</w:t>
            </w:r>
          </w:p>
        </w:tc>
      </w:tr>
      <w:tr w:rsidR="00686FBD" w:rsidRPr="00116CF3" w14:paraId="5D248DAD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5D0676F" w14:textId="77777777" w:rsidR="00686FBD" w:rsidRPr="00116CF3" w:rsidRDefault="00686FBD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71CF65F" w14:textId="53304784" w:rsidR="00686FBD" w:rsidRPr="00116CF3" w:rsidRDefault="00020222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UC</w:t>
            </w:r>
            <w:r w:rsidR="003C31E6" w:rsidRPr="00116CF3">
              <w:rPr>
                <w:rFonts w:ascii="Arial" w:hAnsi="Arial" w:cs="Arial"/>
                <w:sz w:val="20"/>
                <w:szCs w:val="20"/>
              </w:rPr>
              <w:t>1</w:t>
            </w:r>
          </w:p>
        </w:tc>
      </w:tr>
      <w:tr w:rsidR="00686FBD" w:rsidRPr="00116CF3" w14:paraId="1BB9B5E5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E5C06A7" w14:textId="77777777" w:rsidR="00686FBD" w:rsidRPr="00116CF3" w:rsidRDefault="00686FBD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0B782896" w14:textId="77777777" w:rsidR="00686FBD" w:rsidRPr="00116CF3" w:rsidRDefault="00686FBD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86FBD" w:rsidRPr="00116CF3" w14:paraId="0F13393F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3E83DCE5" w14:textId="77777777" w:rsidR="00686FBD" w:rsidRPr="00116CF3" w:rsidRDefault="00686FBD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63BE1AB3" w14:textId="77777777" w:rsidR="00686FBD" w:rsidRPr="00116CF3" w:rsidRDefault="00686FBD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MUST</w:t>
            </w:r>
          </w:p>
        </w:tc>
      </w:tr>
    </w:tbl>
    <w:p w14:paraId="6F87CECC" w14:textId="77777777" w:rsidR="00686FBD" w:rsidRPr="00116CF3" w:rsidRDefault="00686FBD" w:rsidP="001F4C0E">
      <w:pPr>
        <w:spacing w:line="300" w:lineRule="auto"/>
        <w:jc w:val="both"/>
        <w:rPr>
          <w:rFonts w:ascii="Arial" w:hAnsi="Arial" w:cs="Arial"/>
          <w:sz w:val="24"/>
        </w:rPr>
      </w:pPr>
    </w:p>
    <w:p w14:paraId="0CFAE50A" w14:textId="3CBEEC8C" w:rsidR="008F788B" w:rsidRPr="00116CF3" w:rsidRDefault="008F788B" w:rsidP="001F4C0E">
      <w:pPr>
        <w:spacing w:line="300" w:lineRule="auto"/>
        <w:jc w:val="both"/>
        <w:rPr>
          <w:rFonts w:ascii="Arial" w:hAnsi="Arial" w:cs="Arial"/>
          <w:sz w:val="24"/>
        </w:rPr>
      </w:pPr>
      <w:r w:rsidRPr="00116CF3">
        <w:rPr>
          <w:rFonts w:ascii="Arial" w:hAnsi="Arial" w:cs="Arial"/>
          <w:sz w:val="24"/>
        </w:rPr>
        <w:t xml:space="preserve">Slika </w:t>
      </w:r>
      <w:r w:rsidRPr="00116CF3">
        <w:rPr>
          <w:rFonts w:ascii="Arial" w:hAnsi="Arial" w:cs="Arial"/>
          <w:sz w:val="24"/>
        </w:rPr>
        <w:t>3</w:t>
      </w:r>
      <w:r w:rsidRPr="00116CF3">
        <w:rPr>
          <w:rFonts w:ascii="Arial" w:hAnsi="Arial" w:cs="Arial"/>
          <w:sz w:val="24"/>
        </w:rPr>
        <w:t xml:space="preserve"> dijagramom slijeda detaljnije prikazuje postupak </w:t>
      </w:r>
      <w:r w:rsidRPr="00116CF3">
        <w:rPr>
          <w:rFonts w:ascii="Arial" w:hAnsi="Arial" w:cs="Arial"/>
          <w:sz w:val="24"/>
        </w:rPr>
        <w:t>prijave korisnika</w:t>
      </w:r>
    </w:p>
    <w:p w14:paraId="16A8FF74" w14:textId="77777777" w:rsidR="00975A56" w:rsidRPr="00116CF3" w:rsidRDefault="00B75EC1" w:rsidP="001F4C0E">
      <w:pPr>
        <w:keepNext/>
        <w:spacing w:line="300" w:lineRule="auto"/>
        <w:jc w:val="center"/>
        <w:rPr>
          <w:rFonts w:ascii="Arial" w:hAnsi="Arial" w:cs="Arial"/>
        </w:rPr>
      </w:pPr>
      <w:r w:rsidRPr="00116CF3">
        <w:rPr>
          <w:rFonts w:ascii="Arial" w:hAnsi="Arial" w:cs="Arial"/>
          <w:noProof/>
        </w:rPr>
        <w:lastRenderedPageBreak/>
        <w:drawing>
          <wp:inline distT="0" distB="0" distL="0" distR="0" wp14:anchorId="6EF793F5" wp14:editId="048543BE">
            <wp:extent cx="5695950" cy="5977255"/>
            <wp:effectExtent l="0" t="0" r="0" b="4445"/>
            <wp:docPr id="777371564" name="Slika 1" descr="Slika na kojoj se prikazuje tekst, snimka zaslona, softver, računalo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71564" name="Slika 1" descr="Slika na kojoj se prikazuje tekst, snimka zaslona, softver, računalo&#10;&#10;Opis je automatski generiran"/>
                    <pic:cNvPicPr/>
                  </pic:nvPicPr>
                  <pic:blipFill rotWithShape="1">
                    <a:blip r:embed="rId13"/>
                    <a:srcRect l="15723" t="53417" r="48329" b="6111"/>
                    <a:stretch/>
                  </pic:blipFill>
                  <pic:spPr bwMode="auto">
                    <a:xfrm>
                      <a:off x="0" y="0"/>
                      <a:ext cx="5719544" cy="6002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07C15" w14:textId="063F4CE7" w:rsidR="00B75EC1" w:rsidRPr="00116CF3" w:rsidRDefault="00975A56" w:rsidP="001F4C0E">
      <w:pPr>
        <w:pStyle w:val="Opisslike"/>
        <w:spacing w:line="300" w:lineRule="auto"/>
        <w:jc w:val="center"/>
        <w:rPr>
          <w:rFonts w:ascii="Arial" w:hAnsi="Arial" w:cs="Arial"/>
          <w:sz w:val="24"/>
        </w:rPr>
      </w:pPr>
      <w:r w:rsidRPr="00116CF3">
        <w:rPr>
          <w:rFonts w:ascii="Arial" w:hAnsi="Arial" w:cs="Arial"/>
        </w:rPr>
        <w:t xml:space="preserve">Slika </w:t>
      </w:r>
      <w:r w:rsidR="005B71E9" w:rsidRPr="00116CF3">
        <w:rPr>
          <w:rFonts w:ascii="Arial" w:hAnsi="Arial" w:cs="Arial"/>
        </w:rPr>
        <w:fldChar w:fldCharType="begin"/>
      </w:r>
      <w:r w:rsidR="005B71E9" w:rsidRPr="00116CF3">
        <w:rPr>
          <w:rFonts w:ascii="Arial" w:hAnsi="Arial" w:cs="Arial"/>
        </w:rPr>
        <w:instrText xml:space="preserve"> SEQ Slika \* ARABIC </w:instrText>
      </w:r>
      <w:r w:rsidR="005B71E9" w:rsidRPr="00116CF3">
        <w:rPr>
          <w:rFonts w:ascii="Arial" w:hAnsi="Arial" w:cs="Arial"/>
        </w:rPr>
        <w:fldChar w:fldCharType="separate"/>
      </w:r>
      <w:r w:rsidR="001F4C0E">
        <w:rPr>
          <w:rFonts w:ascii="Arial" w:hAnsi="Arial" w:cs="Arial"/>
          <w:noProof/>
        </w:rPr>
        <w:t>3</w:t>
      </w:r>
      <w:r w:rsidR="005B71E9" w:rsidRPr="00116CF3">
        <w:rPr>
          <w:rFonts w:ascii="Arial" w:hAnsi="Arial" w:cs="Arial"/>
          <w:noProof/>
        </w:rPr>
        <w:fldChar w:fldCharType="end"/>
      </w:r>
      <w:r w:rsidRPr="00116CF3">
        <w:rPr>
          <w:rFonts w:ascii="Arial" w:hAnsi="Arial" w:cs="Arial"/>
        </w:rPr>
        <w:t xml:space="preserve"> Dijagram slijeda </w:t>
      </w:r>
      <w:r w:rsidR="008F788B" w:rsidRPr="00116CF3">
        <w:rPr>
          <w:rFonts w:ascii="Arial" w:hAnsi="Arial" w:cs="Arial"/>
        </w:rPr>
        <w:t>prijave</w:t>
      </w:r>
      <w:r w:rsidRPr="00116CF3">
        <w:rPr>
          <w:rFonts w:ascii="Arial" w:hAnsi="Arial" w:cs="Arial"/>
        </w:rPr>
        <w:t xml:space="preserve"> u sustav</w:t>
      </w:r>
    </w:p>
    <w:p w14:paraId="5846D5B2" w14:textId="0194FEA8" w:rsidR="00B75EC1" w:rsidRPr="00116CF3" w:rsidRDefault="00B75EC1" w:rsidP="001F4C0E">
      <w:pPr>
        <w:spacing w:after="0" w:line="300" w:lineRule="auto"/>
        <w:rPr>
          <w:rFonts w:ascii="Arial" w:hAnsi="Arial" w:cs="Arial"/>
          <w:sz w:val="24"/>
        </w:rPr>
      </w:pPr>
      <w:r w:rsidRPr="00116CF3">
        <w:rPr>
          <w:rFonts w:ascii="Arial" w:hAnsi="Arial" w:cs="Arial"/>
          <w:sz w:val="24"/>
        </w:rPr>
        <w:br w:type="page"/>
      </w:r>
    </w:p>
    <w:p w14:paraId="4BFA223C" w14:textId="77777777" w:rsidR="00686FBD" w:rsidRPr="00116CF3" w:rsidRDefault="00686FBD" w:rsidP="001F4C0E">
      <w:pPr>
        <w:spacing w:line="300" w:lineRule="auto"/>
        <w:rPr>
          <w:rFonts w:ascii="Arial" w:hAnsi="Arial" w:cs="Arial"/>
          <w:sz w:val="24"/>
        </w:rPr>
      </w:pPr>
    </w:p>
    <w:p w14:paraId="3080F97D" w14:textId="53CF9DC1" w:rsidR="00686FBD" w:rsidRPr="00116CF3" w:rsidRDefault="00B90A92" w:rsidP="001F4C0E">
      <w:pPr>
        <w:pStyle w:val="Naslov1"/>
        <w:spacing w:line="300" w:lineRule="auto"/>
        <w:rPr>
          <w:rFonts w:ascii="Arial" w:hAnsi="Arial" w:cs="Arial"/>
        </w:rPr>
      </w:pPr>
      <w:bookmarkStart w:id="27" w:name="_Toc65748028"/>
      <w:bookmarkStart w:id="28" w:name="_Toc163768785"/>
      <w:r w:rsidRPr="00116CF3">
        <w:rPr>
          <w:rFonts w:ascii="Arial" w:hAnsi="Arial" w:cs="Arial"/>
        </w:rPr>
        <w:t>Slučaj</w:t>
      </w:r>
      <w:r w:rsidR="00686FBD" w:rsidRPr="00116CF3">
        <w:rPr>
          <w:rFonts w:ascii="Arial" w:hAnsi="Arial" w:cs="Arial"/>
        </w:rPr>
        <w:t xml:space="preserve"> uporabe UC3 – </w:t>
      </w:r>
      <w:r w:rsidR="00020222" w:rsidRPr="00116CF3">
        <w:rPr>
          <w:rFonts w:ascii="Arial" w:hAnsi="Arial" w:cs="Arial"/>
        </w:rPr>
        <w:t>Pretraga recepata</w:t>
      </w:r>
      <w:bookmarkEnd w:id="27"/>
      <w:bookmarkEnd w:id="28"/>
    </w:p>
    <w:p w14:paraId="5EEFF27F" w14:textId="77777777" w:rsidR="00686FBD" w:rsidRPr="00116CF3" w:rsidRDefault="00686FBD" w:rsidP="001F4C0E">
      <w:pPr>
        <w:spacing w:line="300" w:lineRule="auto"/>
        <w:rPr>
          <w:rFonts w:ascii="Arial" w:hAnsi="Arial" w:cs="Arial"/>
          <w:b/>
          <w:sz w:val="24"/>
        </w:rPr>
      </w:pPr>
    </w:p>
    <w:tbl>
      <w:tblPr>
        <w:tblW w:w="9000" w:type="dxa"/>
        <w:tblInd w:w="611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686FBD" w:rsidRPr="00116CF3" w14:paraId="16201E93" w14:textId="77777777" w:rsidTr="006A74D4">
        <w:trPr>
          <w:cantSplit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636D3EB" w14:textId="6C917152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 xml:space="preserve">Naziv </w:t>
            </w:r>
            <w:r w:rsidR="00D04520" w:rsidRPr="00116CF3">
              <w:rPr>
                <w:rFonts w:ascii="Arial" w:hAnsi="Arial" w:cs="Arial"/>
                <w:sz w:val="20"/>
                <w:lang w:val="hr-HR"/>
              </w:rPr>
              <w:t>slučaja</w:t>
            </w:r>
            <w:r w:rsidRPr="00116CF3">
              <w:rPr>
                <w:rFonts w:ascii="Arial" w:hAnsi="Arial" w:cs="Arial"/>
                <w:sz w:val="20"/>
                <w:lang w:val="hr-HR"/>
              </w:rPr>
              <w:t xml:space="preserve">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06CB9C8" w14:textId="50CAC615" w:rsidR="00686FBD" w:rsidRPr="00116CF3" w:rsidRDefault="00020222" w:rsidP="001F4C0E">
            <w:pPr>
              <w:pStyle w:val="TableCell"/>
              <w:spacing w:before="12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Pretraga recepata</w:t>
            </w:r>
          </w:p>
        </w:tc>
      </w:tr>
      <w:tr w:rsidR="00686FBD" w:rsidRPr="00116CF3" w14:paraId="526C816C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941BD0D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9FE78C9" w14:textId="7B5106AC" w:rsidR="00686FBD" w:rsidRPr="00116CF3" w:rsidRDefault="00020222" w:rsidP="001F4C0E">
            <w:pPr>
              <w:pStyle w:val="TableCell"/>
              <w:spacing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 xml:space="preserve">Nalaženje odgovarajućeg proizvoda prema potrebama kupca. </w:t>
            </w:r>
          </w:p>
        </w:tc>
      </w:tr>
      <w:tr w:rsidR="00686FBD" w:rsidRPr="00116CF3" w14:paraId="51636620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7ADF43D" w14:textId="5FAF3AF9" w:rsidR="00686FBD" w:rsidRPr="00116CF3" w:rsidRDefault="00E62DB0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Uloge</w:t>
            </w:r>
            <w:r w:rsidR="00686FBD" w:rsidRPr="00116CF3">
              <w:rPr>
                <w:rFonts w:ascii="Arial" w:hAnsi="Arial" w:cs="Arial"/>
                <w:sz w:val="20"/>
                <w:lang w:val="hr-HR"/>
              </w:rPr>
              <w:t xml:space="preserve"> (role):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77F8021" w14:textId="6D279B62" w:rsidR="00686FBD" w:rsidRPr="00116CF3" w:rsidRDefault="00020222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12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Registrirani korisnik</w:t>
            </w:r>
          </w:p>
        </w:tc>
      </w:tr>
      <w:tr w:rsidR="00686FBD" w:rsidRPr="00116CF3" w14:paraId="75B94DE9" w14:textId="77777777" w:rsidTr="006A74D4">
        <w:trPr>
          <w:cantSplit/>
          <w:trHeight w:val="648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D51C84B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57DC9F2" w14:textId="3BA0591F" w:rsidR="00686FBD" w:rsidRPr="00116CF3" w:rsidRDefault="00020222" w:rsidP="001F4C0E">
            <w:pPr>
              <w:pStyle w:val="Podnoje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Pretraživanje recepata po ključnim riječima od strane korisnika</w:t>
            </w:r>
          </w:p>
        </w:tc>
      </w:tr>
      <w:tr w:rsidR="00686FBD" w:rsidRPr="00116CF3" w14:paraId="51026FEC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0EECD5E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F66BAA2" w14:textId="77777777" w:rsidR="00686FBD" w:rsidRPr="00116CF3" w:rsidRDefault="00020222" w:rsidP="001F4C0E">
            <w:pPr>
              <w:pStyle w:val="TableCell"/>
              <w:widowControl/>
              <w:numPr>
                <w:ilvl w:val="0"/>
                <w:numId w:val="14"/>
              </w:numPr>
              <w:tabs>
                <w:tab w:val="clear" w:pos="680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Korisnik unosi kriterije pretrage: sadržaj iz izbornika ili upisuje ključne riječi</w:t>
            </w:r>
          </w:p>
          <w:p w14:paraId="6A633A99" w14:textId="77777777" w:rsidR="00020222" w:rsidRPr="00116CF3" w:rsidRDefault="00020222" w:rsidP="001F4C0E">
            <w:pPr>
              <w:pStyle w:val="TableCell"/>
              <w:widowControl/>
              <w:numPr>
                <w:ilvl w:val="0"/>
                <w:numId w:val="14"/>
              </w:numPr>
              <w:tabs>
                <w:tab w:val="clear" w:pos="680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Korisnik potvrđuje kriterije pretrage</w:t>
            </w:r>
          </w:p>
          <w:p w14:paraId="7BA82505" w14:textId="77777777" w:rsidR="00020222" w:rsidRPr="00116CF3" w:rsidRDefault="00020222" w:rsidP="001F4C0E">
            <w:pPr>
              <w:pStyle w:val="TableCell"/>
              <w:widowControl/>
              <w:numPr>
                <w:ilvl w:val="0"/>
                <w:numId w:val="14"/>
              </w:numPr>
              <w:tabs>
                <w:tab w:val="clear" w:pos="680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U korisničkom sučelju se prikazuju rezultati pretrage</w:t>
            </w:r>
          </w:p>
          <w:p w14:paraId="44497460" w14:textId="1F80C4BC" w:rsidR="00020222" w:rsidRPr="00116CF3" w:rsidRDefault="00020222" w:rsidP="001F4C0E">
            <w:pPr>
              <w:pStyle w:val="TableCell"/>
              <w:widowControl/>
              <w:numPr>
                <w:ilvl w:val="0"/>
                <w:numId w:val="14"/>
              </w:numPr>
              <w:tabs>
                <w:tab w:val="clear" w:pos="680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Ako traženim kriterijima pretrage nije nađen niti jedan proizvod ispisuje se odgovarajuća poruka u korisničkom sučelju</w:t>
            </w:r>
          </w:p>
        </w:tc>
      </w:tr>
      <w:tr w:rsidR="00686FBD" w:rsidRPr="00116CF3" w14:paraId="2F20B056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58CA3E6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F788F5C" w14:textId="5F40D4EC" w:rsidR="00686FBD" w:rsidRPr="00116CF3" w:rsidRDefault="00020222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Ključne riječi ili kategorije recepata za pretragu</w:t>
            </w:r>
          </w:p>
        </w:tc>
      </w:tr>
      <w:tr w:rsidR="00686FBD" w:rsidRPr="00116CF3" w14:paraId="302A8979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419AD02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80EF06E" w14:textId="735E0260" w:rsidR="00686FBD" w:rsidRPr="00116CF3" w:rsidRDefault="00020222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Upit na bazu podataka sa zatraženim kriterijima pretrage</w:t>
            </w:r>
          </w:p>
        </w:tc>
      </w:tr>
      <w:tr w:rsidR="00686FBD" w:rsidRPr="00116CF3" w14:paraId="051C5AB2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AE8B4CE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C6D3878" w14:textId="77777777" w:rsidR="00686FBD" w:rsidRPr="00116CF3" w:rsidRDefault="00686FBD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</w:p>
        </w:tc>
      </w:tr>
      <w:tr w:rsidR="00686FBD" w:rsidRPr="00116CF3" w14:paraId="50097B21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BCFFEF6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9BCE565" w14:textId="77777777" w:rsidR="00686FBD" w:rsidRPr="00116CF3" w:rsidRDefault="00020222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12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Dijalog za pretragu mora biti dostupan i funkcionalan unutar korisničkog sučelja</w:t>
            </w:r>
          </w:p>
          <w:p w14:paraId="6574E1DB" w14:textId="352733D8" w:rsidR="00020222" w:rsidRPr="00116CF3" w:rsidRDefault="00020222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12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Baza podataka treba biti dostupna za postavljanje upita</w:t>
            </w:r>
          </w:p>
        </w:tc>
      </w:tr>
      <w:tr w:rsidR="00686FBD" w:rsidRPr="00116CF3" w14:paraId="4C844849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6C58266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32283BA0" w14:textId="4585FF76" w:rsidR="00020222" w:rsidRPr="00116CF3" w:rsidRDefault="00020222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12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Registrirani korisnik ima na raspolaganje popis recepata kojima može gledati detalje</w:t>
            </w:r>
          </w:p>
        </w:tc>
      </w:tr>
      <w:tr w:rsidR="00686FBD" w:rsidRPr="00116CF3" w14:paraId="58D2C0D2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9D5E639" w14:textId="09210200" w:rsidR="00686FBD" w:rsidRPr="00116CF3" w:rsidRDefault="00B23313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Počinje kada</w:t>
            </w:r>
            <w:r w:rsidR="00686FBD" w:rsidRPr="00116CF3">
              <w:rPr>
                <w:rFonts w:ascii="Arial" w:hAnsi="Arial" w:cs="Arial"/>
                <w:sz w:val="20"/>
                <w:lang w:val="hr-HR"/>
              </w:rPr>
              <w:t>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DEDDA0B" w14:textId="77777777" w:rsidR="00686FBD" w:rsidRPr="00116CF3" w:rsidRDefault="00686FBD" w:rsidP="001F4C0E">
            <w:pPr>
              <w:pStyle w:val="TableCell"/>
              <w:widowControl/>
              <w:tabs>
                <w:tab w:val="clear" w:pos="340"/>
                <w:tab w:val="clear" w:pos="680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</w:p>
        </w:tc>
      </w:tr>
      <w:tr w:rsidR="00686FBD" w:rsidRPr="00116CF3" w14:paraId="4A80F739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83C16A0" w14:textId="450CE640" w:rsidR="00686FBD" w:rsidRPr="00116CF3" w:rsidRDefault="00B23313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Završava kada</w:t>
            </w:r>
            <w:r w:rsidR="00686FBD" w:rsidRPr="00116CF3">
              <w:rPr>
                <w:rFonts w:ascii="Arial" w:hAnsi="Arial" w:cs="Arial"/>
                <w:sz w:val="20"/>
                <w:lang w:val="hr-HR"/>
              </w:rPr>
              <w:t>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43CC5E7" w14:textId="77777777" w:rsidR="00686FBD" w:rsidRPr="00116CF3" w:rsidRDefault="00686FBD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</w:p>
        </w:tc>
      </w:tr>
      <w:tr w:rsidR="00686FBD" w:rsidRPr="00116CF3" w14:paraId="65AEA7F1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0992A69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EFF8C47" w14:textId="77777777" w:rsidR="00686FBD" w:rsidRPr="00116CF3" w:rsidRDefault="00020222" w:rsidP="001F4C0E">
            <w:pPr>
              <w:pStyle w:val="TableCell"/>
              <w:widowControl/>
              <w:numPr>
                <w:ilvl w:val="0"/>
                <w:numId w:val="17"/>
              </w:numPr>
              <w:tabs>
                <w:tab w:val="clear" w:pos="340"/>
                <w:tab w:val="clear" w:pos="680"/>
                <w:tab w:val="left" w:pos="708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Korisnik nije izabrao ni jednu kategoriju kao ni jednu ključnu riječ</w:t>
            </w:r>
          </w:p>
          <w:p w14:paraId="1EFCDCC8" w14:textId="3D312D63" w:rsidR="00020222" w:rsidRPr="00116CF3" w:rsidRDefault="00020222" w:rsidP="001F4C0E">
            <w:pPr>
              <w:pStyle w:val="TableCell"/>
              <w:widowControl/>
              <w:numPr>
                <w:ilvl w:val="0"/>
                <w:numId w:val="17"/>
              </w:numPr>
              <w:tabs>
                <w:tab w:val="clear" w:pos="340"/>
                <w:tab w:val="clear" w:pos="680"/>
                <w:tab w:val="left" w:pos="708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Upit na bazu podataka nije moguć zbog nedostupnosti baze podataka</w:t>
            </w:r>
          </w:p>
        </w:tc>
      </w:tr>
      <w:tr w:rsidR="00686FBD" w:rsidRPr="00116CF3" w14:paraId="6D5CDF0C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86DA6BC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1A26080" w14:textId="1BB08D84" w:rsidR="00686FBD" w:rsidRPr="00116CF3" w:rsidRDefault="003B5BE8" w:rsidP="001F4C0E">
            <w:pPr>
              <w:pStyle w:val="TableCell"/>
              <w:spacing w:before="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 xml:space="preserve">UC5, </w:t>
            </w:r>
            <w:r w:rsidR="003C31E6" w:rsidRPr="00116CF3">
              <w:rPr>
                <w:rFonts w:cs="Arial"/>
                <w:sz w:val="20"/>
                <w:lang w:val="hr-HR"/>
              </w:rPr>
              <w:t>UC</w:t>
            </w:r>
            <w:r w:rsidR="007F3291" w:rsidRPr="00116CF3">
              <w:rPr>
                <w:rFonts w:cs="Arial"/>
                <w:sz w:val="20"/>
                <w:lang w:val="hr-HR"/>
              </w:rPr>
              <w:t>6, UC9</w:t>
            </w:r>
          </w:p>
        </w:tc>
      </w:tr>
      <w:tr w:rsidR="00686FBD" w:rsidRPr="00116CF3" w14:paraId="0945A3E7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EE5B351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lastRenderedPageBreak/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D1CE9E3" w14:textId="77777777" w:rsidR="00686FBD" w:rsidRPr="00116CF3" w:rsidRDefault="00686FBD" w:rsidP="001F4C0E">
            <w:pPr>
              <w:pStyle w:val="TableCell"/>
              <w:widowControl/>
              <w:tabs>
                <w:tab w:val="clear" w:pos="340"/>
                <w:tab w:val="clear" w:pos="680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</w:p>
        </w:tc>
      </w:tr>
      <w:tr w:rsidR="00686FBD" w:rsidRPr="00116CF3" w14:paraId="2BA0D81C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4FAD80E6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4E36E94C" w14:textId="77777777" w:rsidR="00686FBD" w:rsidRPr="00116CF3" w:rsidRDefault="00686FBD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MUST</w:t>
            </w:r>
          </w:p>
        </w:tc>
      </w:tr>
    </w:tbl>
    <w:p w14:paraId="548F794C" w14:textId="77777777" w:rsidR="00686FBD" w:rsidRPr="00116CF3" w:rsidRDefault="00686FBD" w:rsidP="001F4C0E">
      <w:pPr>
        <w:spacing w:line="300" w:lineRule="auto"/>
        <w:rPr>
          <w:rFonts w:ascii="Arial" w:hAnsi="Arial" w:cs="Arial"/>
          <w:sz w:val="24"/>
        </w:rPr>
      </w:pPr>
    </w:p>
    <w:p w14:paraId="0BFC6324" w14:textId="4C008151" w:rsidR="008F788B" w:rsidRPr="00116CF3" w:rsidRDefault="008F788B" w:rsidP="001F4C0E">
      <w:pPr>
        <w:spacing w:line="300" w:lineRule="auto"/>
        <w:jc w:val="both"/>
        <w:rPr>
          <w:rFonts w:ascii="Arial" w:hAnsi="Arial" w:cs="Arial"/>
          <w:sz w:val="24"/>
        </w:rPr>
      </w:pPr>
      <w:r w:rsidRPr="00116CF3">
        <w:rPr>
          <w:rFonts w:ascii="Arial" w:hAnsi="Arial" w:cs="Arial"/>
          <w:sz w:val="24"/>
        </w:rPr>
        <w:t xml:space="preserve">Slika </w:t>
      </w:r>
      <w:r w:rsidRPr="00116CF3">
        <w:rPr>
          <w:rFonts w:ascii="Arial" w:hAnsi="Arial" w:cs="Arial"/>
          <w:sz w:val="24"/>
        </w:rPr>
        <w:t>4</w:t>
      </w:r>
      <w:r w:rsidRPr="00116CF3">
        <w:rPr>
          <w:rFonts w:ascii="Arial" w:hAnsi="Arial" w:cs="Arial"/>
          <w:sz w:val="24"/>
        </w:rPr>
        <w:t xml:space="preserve"> dijagramom slijeda detaljnije prikazuje </w:t>
      </w:r>
      <w:r w:rsidRPr="00116CF3">
        <w:rPr>
          <w:rFonts w:ascii="Arial" w:hAnsi="Arial" w:cs="Arial"/>
          <w:sz w:val="24"/>
        </w:rPr>
        <w:t>prikaz recepata od strane korisnika</w:t>
      </w:r>
    </w:p>
    <w:p w14:paraId="68BC5174" w14:textId="77777777" w:rsidR="00975A56" w:rsidRPr="00116CF3" w:rsidRDefault="009568FC" w:rsidP="001F4C0E">
      <w:pPr>
        <w:keepNext/>
        <w:spacing w:line="300" w:lineRule="auto"/>
        <w:jc w:val="both"/>
        <w:rPr>
          <w:rFonts w:ascii="Arial" w:hAnsi="Arial" w:cs="Arial"/>
        </w:rPr>
      </w:pPr>
      <w:r w:rsidRPr="00116CF3">
        <w:rPr>
          <w:rFonts w:ascii="Arial" w:hAnsi="Arial" w:cs="Arial"/>
          <w:noProof/>
        </w:rPr>
        <w:drawing>
          <wp:inline distT="0" distB="0" distL="0" distR="0" wp14:anchorId="26B26F95" wp14:editId="63153694">
            <wp:extent cx="6167887" cy="5639848"/>
            <wp:effectExtent l="0" t="0" r="4445" b="0"/>
            <wp:docPr id="1945237123" name="Slika 1" descr="Slika na kojoj se prikazuje tekst, snimka zaslona, dijagram, softver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237123" name="Slika 1" descr="Slika na kojoj se prikazuje tekst, snimka zaslona, dijagram, softver&#10;&#10;Opis je automatski generiran"/>
                    <pic:cNvPicPr/>
                  </pic:nvPicPr>
                  <pic:blipFill rotWithShape="1">
                    <a:blip r:embed="rId14"/>
                    <a:srcRect l="17077" t="52529" r="39936" b="888"/>
                    <a:stretch/>
                  </pic:blipFill>
                  <pic:spPr bwMode="auto">
                    <a:xfrm>
                      <a:off x="0" y="0"/>
                      <a:ext cx="6190885" cy="5660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6FAA2" w14:textId="78A62AFE" w:rsidR="009568FC" w:rsidRDefault="00975A56" w:rsidP="001F4C0E">
      <w:pPr>
        <w:pStyle w:val="Opisslike"/>
        <w:spacing w:line="300" w:lineRule="auto"/>
        <w:jc w:val="center"/>
        <w:rPr>
          <w:rFonts w:ascii="Arial" w:hAnsi="Arial" w:cs="Arial"/>
        </w:rPr>
      </w:pPr>
      <w:r w:rsidRPr="00116CF3">
        <w:rPr>
          <w:rFonts w:ascii="Arial" w:hAnsi="Arial" w:cs="Arial"/>
        </w:rPr>
        <w:t xml:space="preserve">Slika </w:t>
      </w:r>
      <w:r w:rsidR="005B71E9" w:rsidRPr="00116CF3">
        <w:rPr>
          <w:rFonts w:ascii="Arial" w:hAnsi="Arial" w:cs="Arial"/>
        </w:rPr>
        <w:fldChar w:fldCharType="begin"/>
      </w:r>
      <w:r w:rsidR="005B71E9" w:rsidRPr="00116CF3">
        <w:rPr>
          <w:rFonts w:ascii="Arial" w:hAnsi="Arial" w:cs="Arial"/>
        </w:rPr>
        <w:instrText xml:space="preserve"> SEQ Slika \* ARABIC </w:instrText>
      </w:r>
      <w:r w:rsidR="005B71E9" w:rsidRPr="00116CF3">
        <w:rPr>
          <w:rFonts w:ascii="Arial" w:hAnsi="Arial" w:cs="Arial"/>
        </w:rPr>
        <w:fldChar w:fldCharType="separate"/>
      </w:r>
      <w:r w:rsidR="001F4C0E">
        <w:rPr>
          <w:rFonts w:ascii="Arial" w:hAnsi="Arial" w:cs="Arial"/>
          <w:noProof/>
        </w:rPr>
        <w:t>4</w:t>
      </w:r>
      <w:r w:rsidR="005B71E9" w:rsidRPr="00116CF3">
        <w:rPr>
          <w:rFonts w:ascii="Arial" w:hAnsi="Arial" w:cs="Arial"/>
          <w:noProof/>
        </w:rPr>
        <w:fldChar w:fldCharType="end"/>
      </w:r>
      <w:r w:rsidRPr="00116CF3">
        <w:rPr>
          <w:rFonts w:ascii="Arial" w:hAnsi="Arial" w:cs="Arial"/>
        </w:rPr>
        <w:t xml:space="preserve"> dijagram slijeda za prikaz recepta</w:t>
      </w:r>
    </w:p>
    <w:p w14:paraId="0BE1084F" w14:textId="77777777" w:rsidR="00CF18EA" w:rsidRPr="00CF18EA" w:rsidRDefault="00CF18EA" w:rsidP="001F4C0E">
      <w:pPr>
        <w:spacing w:line="300" w:lineRule="auto"/>
      </w:pPr>
    </w:p>
    <w:p w14:paraId="216B6739" w14:textId="41051137" w:rsidR="003B5BE8" w:rsidRPr="00116CF3" w:rsidRDefault="003B5BE8" w:rsidP="001F4C0E">
      <w:pPr>
        <w:pStyle w:val="Naslov1"/>
        <w:spacing w:line="300" w:lineRule="auto"/>
        <w:rPr>
          <w:rFonts w:ascii="Arial" w:hAnsi="Arial" w:cs="Arial"/>
        </w:rPr>
      </w:pPr>
      <w:bookmarkStart w:id="29" w:name="_Toc163768786"/>
      <w:r w:rsidRPr="00116CF3">
        <w:rPr>
          <w:rFonts w:ascii="Arial" w:hAnsi="Arial" w:cs="Arial"/>
        </w:rPr>
        <w:lastRenderedPageBreak/>
        <w:t>Slučaj uporabe UC4 – Admin sustav upravljanja receptima</w:t>
      </w:r>
      <w:bookmarkEnd w:id="29"/>
    </w:p>
    <w:p w14:paraId="3063AE81" w14:textId="77777777" w:rsidR="003B5BE8" w:rsidRPr="00116CF3" w:rsidRDefault="003B5BE8" w:rsidP="001F4C0E">
      <w:pPr>
        <w:spacing w:line="300" w:lineRule="auto"/>
        <w:rPr>
          <w:rFonts w:ascii="Arial" w:hAnsi="Arial" w:cs="Arial"/>
          <w:sz w:val="24"/>
        </w:rPr>
      </w:pPr>
    </w:p>
    <w:tbl>
      <w:tblPr>
        <w:tblW w:w="9000" w:type="dxa"/>
        <w:tblInd w:w="611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3B5BE8" w:rsidRPr="00116CF3" w14:paraId="34337FEA" w14:textId="77777777" w:rsidTr="00503CE6">
        <w:trPr>
          <w:cantSplit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B2A5890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Naziv slučaja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2947404" w14:textId="7E48F06B" w:rsidR="003B5BE8" w:rsidRPr="00116CF3" w:rsidRDefault="001F3327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</w:rPr>
              <w:t>Admin sustav upravljanja receptima</w:t>
            </w:r>
          </w:p>
        </w:tc>
      </w:tr>
      <w:tr w:rsidR="003B5BE8" w:rsidRPr="00116CF3" w14:paraId="5B3108CD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6BF1245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B2CA7DF" w14:textId="4DBAB7DA" w:rsidR="003B5BE8" w:rsidRPr="00116CF3" w:rsidRDefault="001F3327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Brisanje, dodavanje i ažuriranje recepata</w:t>
            </w:r>
          </w:p>
        </w:tc>
      </w:tr>
      <w:tr w:rsidR="003B5BE8" w:rsidRPr="00116CF3" w14:paraId="0C768E63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32B84CE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Uloge (</w:t>
            </w:r>
            <w:r w:rsidRPr="00116CF3">
              <w:rPr>
                <w:rFonts w:ascii="Arial" w:hAnsi="Arial" w:cs="Arial"/>
                <w:b/>
                <w:i/>
                <w:sz w:val="20"/>
                <w:szCs w:val="20"/>
              </w:rPr>
              <w:t>role</w:t>
            </w:r>
            <w:r w:rsidRPr="00116CF3">
              <w:rPr>
                <w:rFonts w:ascii="Arial" w:hAnsi="Arial" w:cs="Arial"/>
                <w:b/>
                <w:sz w:val="20"/>
                <w:szCs w:val="20"/>
              </w:rPr>
              <w:t>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7928EA1" w14:textId="3B8D4E78" w:rsidR="003B5BE8" w:rsidRPr="00116CF3" w:rsidRDefault="001F3327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administrator</w:t>
            </w:r>
          </w:p>
        </w:tc>
      </w:tr>
      <w:tr w:rsidR="003B5BE8" w:rsidRPr="00116CF3" w14:paraId="032C8468" w14:textId="77777777" w:rsidTr="00503CE6">
        <w:trPr>
          <w:cantSplit/>
          <w:trHeight w:val="648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B41128E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A7199F7" w14:textId="613C971F" w:rsidR="003B5BE8" w:rsidRPr="00116CF3" w:rsidRDefault="001F3327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 xml:space="preserve">Administrator upravlja receptima </w:t>
            </w:r>
            <w:r w:rsidR="003B5BE8" w:rsidRPr="00116CF3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  <w:tr w:rsidR="003B5BE8" w:rsidRPr="00116CF3" w14:paraId="11F14817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DE03DEE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6D62FB6" w14:textId="36EC630E" w:rsidR="003B5BE8" w:rsidRPr="00116CF3" w:rsidRDefault="001F3327" w:rsidP="001F4C0E">
            <w:pPr>
              <w:pStyle w:val="Odlomakpopisa"/>
              <w:numPr>
                <w:ilvl w:val="0"/>
                <w:numId w:val="15"/>
              </w:num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 xml:space="preserve">Administrator odabire željeni recept i odabire </w:t>
            </w:r>
            <w:r w:rsidR="007F3291" w:rsidRPr="00116CF3">
              <w:rPr>
                <w:rFonts w:ascii="Arial" w:hAnsi="Arial" w:cs="Arial"/>
                <w:sz w:val="20"/>
                <w:szCs w:val="20"/>
              </w:rPr>
              <w:t>(CRUD) svojstva nad receptom</w:t>
            </w:r>
            <w:r w:rsidRPr="00116CF3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  <w:tr w:rsidR="003B5BE8" w:rsidRPr="00116CF3" w14:paraId="2BF8657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0674E47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632F546" w14:textId="412C26F0" w:rsidR="003B5BE8" w:rsidRPr="00116CF3" w:rsidRDefault="007F3291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 xml:space="preserve"> Popis recepata</w:t>
            </w:r>
          </w:p>
        </w:tc>
      </w:tr>
      <w:tr w:rsidR="003B5BE8" w:rsidRPr="00116CF3" w14:paraId="785300B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35909F9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9E098CF" w14:textId="4F9CE346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Upit na bazu podataka za dodavanje</w:t>
            </w:r>
            <w:r w:rsidR="007F3291" w:rsidRPr="00116CF3">
              <w:rPr>
                <w:rFonts w:ascii="Arial" w:hAnsi="Arial" w:cs="Arial"/>
                <w:sz w:val="20"/>
                <w:szCs w:val="20"/>
              </w:rPr>
              <w:t xml:space="preserve"> ili brisanje ili ažuriranje</w:t>
            </w:r>
            <w:r w:rsidRPr="00116CF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7F3291" w:rsidRPr="00116CF3">
              <w:rPr>
                <w:rFonts w:ascii="Arial" w:hAnsi="Arial" w:cs="Arial"/>
                <w:sz w:val="20"/>
                <w:szCs w:val="20"/>
              </w:rPr>
              <w:t>recepata</w:t>
            </w:r>
          </w:p>
        </w:tc>
      </w:tr>
      <w:tr w:rsidR="003B5BE8" w:rsidRPr="00116CF3" w14:paraId="3835225F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34F12D9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B92C24F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3B5BE8" w:rsidRPr="00116CF3" w14:paraId="1B9DDC2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9746FE6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2F5BF25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Dijalog s listom recepata mora biti dostupan i funkcionalan unutar</w:t>
            </w:r>
          </w:p>
          <w:p w14:paraId="48FC71FF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 xml:space="preserve">korisničkog sučelja. </w:t>
            </w:r>
          </w:p>
          <w:p w14:paraId="18B2BA32" w14:textId="3C295420" w:rsidR="007F3291" w:rsidRPr="00116CF3" w:rsidRDefault="007F3291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Baza podataka treba biti dostupna za postavljanje upita.</w:t>
            </w:r>
          </w:p>
        </w:tc>
      </w:tr>
      <w:tr w:rsidR="003B5BE8" w:rsidRPr="00116CF3" w14:paraId="47C0A01C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21331F7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05707EE4" w14:textId="0E080C24" w:rsidR="003B5BE8" w:rsidRPr="00116CF3" w:rsidRDefault="007F3291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Administrator ima popis recepata nad kojima može izvoditi (CRUD) operacije</w:t>
            </w:r>
          </w:p>
        </w:tc>
      </w:tr>
      <w:tr w:rsidR="003B5BE8" w:rsidRPr="00116CF3" w14:paraId="18E5D5C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3CB1D40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Počinje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22DFA3D" w14:textId="6D11D04E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3B5BE8" w:rsidRPr="00116CF3" w14:paraId="4B1E6B36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446B7B7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Završava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802B674" w14:textId="5F7142A2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3B5BE8" w:rsidRPr="00116CF3" w14:paraId="68822423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903E61C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59FA4CD" w14:textId="72920B2A" w:rsidR="003B5BE8" w:rsidRPr="00116CF3" w:rsidRDefault="007F3291" w:rsidP="001F4C0E">
            <w:pPr>
              <w:pStyle w:val="Odlomakpopisa"/>
              <w:numPr>
                <w:ilvl w:val="0"/>
                <w:numId w:val="15"/>
              </w:num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Upit na bazu podataka nije moguć zbog nedostupnosti baze podataka</w:t>
            </w:r>
          </w:p>
        </w:tc>
      </w:tr>
      <w:tr w:rsidR="003B5BE8" w:rsidRPr="00116CF3" w14:paraId="02F16549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3B1407C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203B2DC" w14:textId="30D2CFD0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3B5BE8" w:rsidRPr="00116CF3" w14:paraId="55E01893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1C76050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8C698C8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3B5BE8" w:rsidRPr="00116CF3" w14:paraId="15969556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111BB57E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6F0E6070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MUST</w:t>
            </w:r>
          </w:p>
        </w:tc>
      </w:tr>
    </w:tbl>
    <w:p w14:paraId="3880A237" w14:textId="77777777" w:rsidR="008F788B" w:rsidRPr="00116CF3" w:rsidRDefault="008F788B" w:rsidP="001F4C0E">
      <w:pPr>
        <w:spacing w:line="300" w:lineRule="auto"/>
        <w:rPr>
          <w:rFonts w:ascii="Arial" w:hAnsi="Arial" w:cs="Arial"/>
          <w:sz w:val="24"/>
        </w:rPr>
      </w:pPr>
    </w:p>
    <w:p w14:paraId="5DA32FFF" w14:textId="77777777" w:rsidR="008F788B" w:rsidRPr="00116CF3" w:rsidRDefault="008F788B" w:rsidP="001F4C0E">
      <w:pPr>
        <w:spacing w:line="300" w:lineRule="auto"/>
        <w:rPr>
          <w:rFonts w:ascii="Arial" w:hAnsi="Arial" w:cs="Arial"/>
          <w:sz w:val="24"/>
        </w:rPr>
      </w:pPr>
    </w:p>
    <w:p w14:paraId="24B97F96" w14:textId="2BECF770" w:rsidR="008F788B" w:rsidRPr="00116CF3" w:rsidRDefault="008F788B" w:rsidP="001F4C0E">
      <w:pPr>
        <w:spacing w:line="300" w:lineRule="auto"/>
        <w:jc w:val="both"/>
        <w:rPr>
          <w:rFonts w:ascii="Arial" w:hAnsi="Arial" w:cs="Arial"/>
          <w:sz w:val="24"/>
        </w:rPr>
      </w:pPr>
      <w:r w:rsidRPr="00116CF3">
        <w:rPr>
          <w:rFonts w:ascii="Arial" w:hAnsi="Arial" w:cs="Arial"/>
          <w:sz w:val="24"/>
        </w:rPr>
        <w:lastRenderedPageBreak/>
        <w:t xml:space="preserve">Slika </w:t>
      </w:r>
      <w:r w:rsidRPr="00116CF3">
        <w:rPr>
          <w:rFonts w:ascii="Arial" w:hAnsi="Arial" w:cs="Arial"/>
          <w:sz w:val="24"/>
        </w:rPr>
        <w:t>5</w:t>
      </w:r>
      <w:r w:rsidRPr="00116CF3">
        <w:rPr>
          <w:rFonts w:ascii="Arial" w:hAnsi="Arial" w:cs="Arial"/>
          <w:sz w:val="24"/>
        </w:rPr>
        <w:t xml:space="preserve"> dijagramom slijeda detaljnije prikazuje </w:t>
      </w:r>
      <w:r w:rsidRPr="00116CF3">
        <w:rPr>
          <w:rFonts w:ascii="Arial" w:hAnsi="Arial" w:cs="Arial"/>
          <w:sz w:val="24"/>
        </w:rPr>
        <w:t>admin sustav upravljanja receptima</w:t>
      </w:r>
      <w:r w:rsidR="00CF18EA">
        <w:rPr>
          <w:rFonts w:ascii="Arial" w:hAnsi="Arial" w:cs="Arial"/>
          <w:sz w:val="24"/>
        </w:rPr>
        <w:t>.</w:t>
      </w:r>
    </w:p>
    <w:p w14:paraId="4CEBC667" w14:textId="77777777" w:rsidR="003B5BE8" w:rsidRPr="00116CF3" w:rsidRDefault="003B5BE8" w:rsidP="001F4C0E">
      <w:pPr>
        <w:spacing w:line="300" w:lineRule="auto"/>
        <w:rPr>
          <w:rFonts w:ascii="Arial" w:hAnsi="Arial" w:cs="Arial"/>
          <w:sz w:val="24"/>
        </w:rPr>
      </w:pPr>
    </w:p>
    <w:p w14:paraId="6C586621" w14:textId="77777777" w:rsidR="00975A56" w:rsidRPr="00116CF3" w:rsidRDefault="00975A56" w:rsidP="001F4C0E">
      <w:pPr>
        <w:keepNext/>
        <w:spacing w:line="300" w:lineRule="auto"/>
        <w:rPr>
          <w:rFonts w:ascii="Arial" w:hAnsi="Arial" w:cs="Arial"/>
        </w:rPr>
      </w:pPr>
      <w:commentRangeStart w:id="30"/>
      <w:r w:rsidRPr="00116CF3">
        <w:rPr>
          <w:rFonts w:ascii="Arial" w:hAnsi="Arial" w:cs="Arial"/>
          <w:noProof/>
          <w:sz w:val="24"/>
        </w:rPr>
        <w:drawing>
          <wp:inline distT="0" distB="0" distL="0" distR="0" wp14:anchorId="5A72FCF6" wp14:editId="7402457F">
            <wp:extent cx="5760720" cy="4787265"/>
            <wp:effectExtent l="0" t="0" r="0" b="0"/>
            <wp:docPr id="1830926494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264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0"/>
      <w:r w:rsidR="00D22928" w:rsidRPr="00116CF3">
        <w:rPr>
          <w:rStyle w:val="Referencakomentara"/>
          <w:rFonts w:ascii="Arial" w:hAnsi="Arial" w:cs="Arial"/>
        </w:rPr>
        <w:commentReference w:id="30"/>
      </w:r>
    </w:p>
    <w:p w14:paraId="59BBB6E9" w14:textId="5E515E0A" w:rsidR="003B5BE8" w:rsidRPr="00116CF3" w:rsidRDefault="00975A56" w:rsidP="001F4C0E">
      <w:pPr>
        <w:pStyle w:val="Opisslike"/>
        <w:spacing w:line="300" w:lineRule="auto"/>
        <w:jc w:val="center"/>
        <w:rPr>
          <w:rFonts w:ascii="Arial" w:hAnsi="Arial" w:cs="Arial"/>
          <w:sz w:val="24"/>
        </w:rPr>
      </w:pPr>
      <w:r w:rsidRPr="00116CF3">
        <w:rPr>
          <w:rFonts w:ascii="Arial" w:hAnsi="Arial" w:cs="Arial"/>
        </w:rPr>
        <w:t xml:space="preserve">Slika </w:t>
      </w:r>
      <w:r w:rsidR="005B71E9" w:rsidRPr="00116CF3">
        <w:rPr>
          <w:rFonts w:ascii="Arial" w:hAnsi="Arial" w:cs="Arial"/>
        </w:rPr>
        <w:fldChar w:fldCharType="begin"/>
      </w:r>
      <w:r w:rsidR="005B71E9" w:rsidRPr="00116CF3">
        <w:rPr>
          <w:rFonts w:ascii="Arial" w:hAnsi="Arial" w:cs="Arial"/>
        </w:rPr>
        <w:instrText xml:space="preserve"> SEQ Slika \* ARABIC </w:instrText>
      </w:r>
      <w:r w:rsidR="005B71E9" w:rsidRPr="00116CF3">
        <w:rPr>
          <w:rFonts w:ascii="Arial" w:hAnsi="Arial" w:cs="Arial"/>
        </w:rPr>
        <w:fldChar w:fldCharType="separate"/>
      </w:r>
      <w:r w:rsidR="001F4C0E">
        <w:rPr>
          <w:rFonts w:ascii="Arial" w:hAnsi="Arial" w:cs="Arial"/>
          <w:noProof/>
        </w:rPr>
        <w:t>5</w:t>
      </w:r>
      <w:r w:rsidR="005B71E9" w:rsidRPr="00116CF3">
        <w:rPr>
          <w:rFonts w:ascii="Arial" w:hAnsi="Arial" w:cs="Arial"/>
          <w:noProof/>
        </w:rPr>
        <w:fldChar w:fldCharType="end"/>
      </w:r>
      <w:r w:rsidRPr="00116CF3">
        <w:rPr>
          <w:rFonts w:ascii="Arial" w:hAnsi="Arial" w:cs="Arial"/>
        </w:rPr>
        <w:t xml:space="preserve"> Dijagram slijeda za admin sustav upravljanja receptima</w:t>
      </w:r>
    </w:p>
    <w:p w14:paraId="274872DE" w14:textId="77777777" w:rsidR="003B5BE8" w:rsidRPr="00116CF3" w:rsidRDefault="003B5BE8" w:rsidP="001F4C0E">
      <w:pPr>
        <w:spacing w:line="300" w:lineRule="auto"/>
        <w:rPr>
          <w:rFonts w:ascii="Arial" w:hAnsi="Arial" w:cs="Arial"/>
          <w:sz w:val="24"/>
        </w:rPr>
      </w:pPr>
    </w:p>
    <w:p w14:paraId="36F55AAA" w14:textId="77777777" w:rsidR="00686FBD" w:rsidRPr="00116CF3" w:rsidRDefault="00686FBD" w:rsidP="001F4C0E">
      <w:pPr>
        <w:spacing w:after="0" w:line="300" w:lineRule="auto"/>
        <w:rPr>
          <w:rFonts w:ascii="Arial" w:hAnsi="Arial" w:cs="Arial"/>
          <w:sz w:val="24"/>
        </w:rPr>
      </w:pPr>
      <w:r w:rsidRPr="00116CF3">
        <w:rPr>
          <w:rFonts w:ascii="Arial" w:hAnsi="Arial" w:cs="Arial"/>
          <w:sz w:val="24"/>
        </w:rPr>
        <w:br w:type="page"/>
      </w:r>
    </w:p>
    <w:p w14:paraId="26907A9B" w14:textId="3EFDAE88" w:rsidR="003C31E6" w:rsidRPr="00116CF3" w:rsidRDefault="003C31E6" w:rsidP="001F4C0E">
      <w:pPr>
        <w:pStyle w:val="Naslov1"/>
        <w:spacing w:line="300" w:lineRule="auto"/>
        <w:rPr>
          <w:rFonts w:ascii="Arial" w:hAnsi="Arial" w:cs="Arial"/>
        </w:rPr>
      </w:pPr>
      <w:bookmarkStart w:id="31" w:name="_Toc163768787"/>
      <w:r w:rsidRPr="00116CF3">
        <w:rPr>
          <w:rFonts w:ascii="Arial" w:hAnsi="Arial" w:cs="Arial"/>
        </w:rPr>
        <w:lastRenderedPageBreak/>
        <w:t>Slučaj uporabe UC</w:t>
      </w:r>
      <w:r w:rsidR="00FF1BB9" w:rsidRPr="00116CF3">
        <w:rPr>
          <w:rFonts w:ascii="Arial" w:hAnsi="Arial" w:cs="Arial"/>
        </w:rPr>
        <w:t>5</w:t>
      </w:r>
      <w:r w:rsidRPr="00116CF3">
        <w:rPr>
          <w:rFonts w:ascii="Arial" w:hAnsi="Arial" w:cs="Arial"/>
        </w:rPr>
        <w:t xml:space="preserve"> – Dodavanje favorita</w:t>
      </w:r>
      <w:bookmarkEnd w:id="31"/>
    </w:p>
    <w:p w14:paraId="0FBC46FB" w14:textId="77777777" w:rsidR="003C31E6" w:rsidRPr="00116CF3" w:rsidRDefault="003C31E6" w:rsidP="001F4C0E">
      <w:pPr>
        <w:spacing w:line="300" w:lineRule="auto"/>
        <w:rPr>
          <w:rFonts w:ascii="Arial" w:hAnsi="Arial" w:cs="Arial"/>
          <w:sz w:val="24"/>
        </w:rPr>
      </w:pPr>
    </w:p>
    <w:tbl>
      <w:tblPr>
        <w:tblW w:w="9000" w:type="dxa"/>
        <w:tblInd w:w="611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3C31E6" w:rsidRPr="00116CF3" w14:paraId="71F895FD" w14:textId="77777777" w:rsidTr="00503CE6">
        <w:trPr>
          <w:cantSplit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4FBC747" w14:textId="77777777" w:rsidR="003C31E6" w:rsidRPr="00116CF3" w:rsidRDefault="003C31E6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Naziv slučaja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0A18BC33" w14:textId="0D5E2003" w:rsidR="003C31E6" w:rsidRPr="00116CF3" w:rsidRDefault="003C31E6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</w:rPr>
              <w:t>Dodavanje favorita</w:t>
            </w:r>
          </w:p>
        </w:tc>
      </w:tr>
      <w:tr w:rsidR="003C31E6" w:rsidRPr="00116CF3" w14:paraId="20408193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89F0438" w14:textId="77777777" w:rsidR="003C31E6" w:rsidRPr="00116CF3" w:rsidRDefault="003C31E6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771B52E" w14:textId="5ADF70B7" w:rsidR="003C31E6" w:rsidRPr="00116CF3" w:rsidRDefault="003C31E6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Dodavanje favorita na vlastiti profil zbog lakšeg uvida u iste</w:t>
            </w:r>
          </w:p>
        </w:tc>
      </w:tr>
      <w:tr w:rsidR="003C31E6" w:rsidRPr="00116CF3" w14:paraId="715956D3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5B7B267" w14:textId="77777777" w:rsidR="003C31E6" w:rsidRPr="00116CF3" w:rsidRDefault="003C31E6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Uloge (</w:t>
            </w:r>
            <w:r w:rsidRPr="00116CF3">
              <w:rPr>
                <w:rFonts w:ascii="Arial" w:hAnsi="Arial" w:cs="Arial"/>
                <w:b/>
                <w:i/>
                <w:sz w:val="20"/>
                <w:szCs w:val="20"/>
              </w:rPr>
              <w:t>role</w:t>
            </w:r>
            <w:r w:rsidRPr="00116CF3">
              <w:rPr>
                <w:rFonts w:ascii="Arial" w:hAnsi="Arial" w:cs="Arial"/>
                <w:b/>
                <w:sz w:val="20"/>
                <w:szCs w:val="20"/>
              </w:rPr>
              <w:t>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343F6A1" w14:textId="77777777" w:rsidR="003C31E6" w:rsidRPr="00116CF3" w:rsidRDefault="003C31E6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Korisnik</w:t>
            </w:r>
          </w:p>
        </w:tc>
      </w:tr>
      <w:tr w:rsidR="003C31E6" w:rsidRPr="00116CF3" w14:paraId="553910ED" w14:textId="77777777" w:rsidTr="00503CE6">
        <w:trPr>
          <w:cantSplit/>
          <w:trHeight w:val="648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B64E2C7" w14:textId="77777777" w:rsidR="003C31E6" w:rsidRPr="00116CF3" w:rsidRDefault="003C31E6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85CA52A" w14:textId="59D6B92B" w:rsidR="003C31E6" w:rsidRPr="00116CF3" w:rsidRDefault="003C31E6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 xml:space="preserve">Dodavanje recepata kao favorite </w:t>
            </w:r>
          </w:p>
        </w:tc>
      </w:tr>
      <w:tr w:rsidR="003C31E6" w:rsidRPr="00116CF3" w14:paraId="0A195BA7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94B37AE" w14:textId="77777777" w:rsidR="003C31E6" w:rsidRPr="00116CF3" w:rsidRDefault="003C31E6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5A3D10D" w14:textId="77777777" w:rsidR="003C31E6" w:rsidRPr="00116CF3" w:rsidRDefault="003C31E6" w:rsidP="001F4C0E">
            <w:pPr>
              <w:pStyle w:val="Odlomakpopisa"/>
              <w:numPr>
                <w:ilvl w:val="0"/>
                <w:numId w:val="15"/>
              </w:num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Korisnik izabire recept iz liste proizvoda unutar svog sučelja</w:t>
            </w:r>
          </w:p>
          <w:p w14:paraId="1897941A" w14:textId="2AE2CD47" w:rsidR="003C31E6" w:rsidRPr="00116CF3" w:rsidRDefault="003C31E6" w:rsidP="001F4C0E">
            <w:pPr>
              <w:pStyle w:val="Odlomakpopisa"/>
              <w:numPr>
                <w:ilvl w:val="0"/>
                <w:numId w:val="15"/>
              </w:num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Korisnik dodaje recept u favorite</w:t>
            </w:r>
          </w:p>
        </w:tc>
      </w:tr>
      <w:tr w:rsidR="003C31E6" w:rsidRPr="00116CF3" w14:paraId="47B718C3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9DDBD9C" w14:textId="77777777" w:rsidR="003C31E6" w:rsidRPr="00116CF3" w:rsidRDefault="003C31E6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ABFB608" w14:textId="77777777" w:rsidR="003C31E6" w:rsidRPr="00116CF3" w:rsidRDefault="003C31E6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3C31E6" w:rsidRPr="00116CF3" w14:paraId="6E0818AA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63DD219" w14:textId="77777777" w:rsidR="003C31E6" w:rsidRPr="00116CF3" w:rsidRDefault="003C31E6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CB1DA15" w14:textId="0ED83AFC" w:rsidR="003C31E6" w:rsidRPr="00116CF3" w:rsidRDefault="003B5BE8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Upit na bazu podataka za dodavanje favorita korisniku</w:t>
            </w:r>
          </w:p>
        </w:tc>
      </w:tr>
      <w:tr w:rsidR="003C31E6" w:rsidRPr="00116CF3" w14:paraId="053B1FB4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7A72513" w14:textId="77777777" w:rsidR="003C31E6" w:rsidRPr="00116CF3" w:rsidRDefault="003C31E6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246125B" w14:textId="77777777" w:rsidR="003C31E6" w:rsidRPr="00116CF3" w:rsidRDefault="003C31E6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3C31E6" w:rsidRPr="00116CF3" w14:paraId="1D9A9204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83BEC92" w14:textId="77777777" w:rsidR="003C31E6" w:rsidRPr="00116CF3" w:rsidRDefault="003C31E6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DEF6F03" w14:textId="77777777" w:rsidR="003C31E6" w:rsidRPr="00116CF3" w:rsidRDefault="003C31E6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Dijalog s listom recepata mora biti dostupan i funkcionalan unutar</w:t>
            </w:r>
          </w:p>
          <w:p w14:paraId="258294FE" w14:textId="77777777" w:rsidR="003C31E6" w:rsidRPr="00116CF3" w:rsidRDefault="003C31E6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 xml:space="preserve">korisničkog sučelja. </w:t>
            </w:r>
          </w:p>
        </w:tc>
      </w:tr>
      <w:tr w:rsidR="003C31E6" w:rsidRPr="00116CF3" w14:paraId="4B56CE21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DE070B4" w14:textId="77777777" w:rsidR="003C31E6" w:rsidRPr="00116CF3" w:rsidRDefault="003C31E6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36508DA5" w14:textId="77777777" w:rsidR="003C31E6" w:rsidRPr="00116CF3" w:rsidRDefault="003C31E6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3C31E6" w:rsidRPr="00116CF3" w14:paraId="03111F29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C2EA400" w14:textId="77777777" w:rsidR="003C31E6" w:rsidRPr="00116CF3" w:rsidRDefault="003C31E6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Počinje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04566FF1" w14:textId="77777777" w:rsidR="003C31E6" w:rsidRPr="00116CF3" w:rsidRDefault="003C31E6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Korisnik je u sučelju dobio na uvid rezultate upita</w:t>
            </w:r>
          </w:p>
        </w:tc>
      </w:tr>
      <w:tr w:rsidR="003C31E6" w:rsidRPr="00116CF3" w14:paraId="790D218F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2E51A9F" w14:textId="77777777" w:rsidR="003C31E6" w:rsidRPr="00116CF3" w:rsidRDefault="003C31E6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Završava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A3B1E7A" w14:textId="32526FF3" w:rsidR="003C31E6" w:rsidRPr="00116CF3" w:rsidRDefault="003C31E6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 xml:space="preserve">Korisnik je </w:t>
            </w:r>
            <w:r w:rsidR="003B5BE8" w:rsidRPr="00116CF3">
              <w:rPr>
                <w:rFonts w:ascii="Arial" w:hAnsi="Arial" w:cs="Arial"/>
                <w:sz w:val="20"/>
                <w:szCs w:val="20"/>
              </w:rPr>
              <w:t>dodao recept u favorite</w:t>
            </w:r>
          </w:p>
        </w:tc>
      </w:tr>
      <w:tr w:rsidR="003C31E6" w:rsidRPr="00116CF3" w14:paraId="59241326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7CD52BB" w14:textId="77777777" w:rsidR="003C31E6" w:rsidRPr="00116CF3" w:rsidRDefault="003C31E6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5AA8102" w14:textId="1F9D9372" w:rsidR="003C31E6" w:rsidRPr="00116CF3" w:rsidRDefault="003C31E6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3C31E6" w:rsidRPr="00116CF3" w14:paraId="212EBF9C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7FF8872" w14:textId="77777777" w:rsidR="003C31E6" w:rsidRPr="00116CF3" w:rsidRDefault="003C31E6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01226FFC" w14:textId="2F9C0C91" w:rsidR="003C31E6" w:rsidRPr="00116CF3" w:rsidRDefault="003C31E6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UC3</w:t>
            </w:r>
            <w:r w:rsidR="007F3291" w:rsidRPr="00116CF3">
              <w:rPr>
                <w:rFonts w:ascii="Arial" w:hAnsi="Arial" w:cs="Arial"/>
                <w:sz w:val="20"/>
                <w:szCs w:val="20"/>
              </w:rPr>
              <w:t>, UC9</w:t>
            </w:r>
          </w:p>
        </w:tc>
      </w:tr>
      <w:tr w:rsidR="003C31E6" w:rsidRPr="00116CF3" w14:paraId="0C278DAF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9798BD5" w14:textId="77777777" w:rsidR="003C31E6" w:rsidRPr="00116CF3" w:rsidRDefault="003C31E6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6F62648" w14:textId="77777777" w:rsidR="003C31E6" w:rsidRPr="00116CF3" w:rsidRDefault="003C31E6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3C31E6" w:rsidRPr="00116CF3" w14:paraId="06F7A574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6473358F" w14:textId="77777777" w:rsidR="003C31E6" w:rsidRPr="00116CF3" w:rsidRDefault="003C31E6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32DA97A0" w14:textId="77777777" w:rsidR="003C31E6" w:rsidRPr="00116CF3" w:rsidRDefault="003C31E6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MUST</w:t>
            </w:r>
          </w:p>
        </w:tc>
      </w:tr>
    </w:tbl>
    <w:p w14:paraId="5125D5DA" w14:textId="74F925B2" w:rsidR="000D3F26" w:rsidRPr="00116CF3" w:rsidRDefault="00826A47" w:rsidP="001F4C0E">
      <w:pPr>
        <w:keepNext/>
        <w:spacing w:line="300" w:lineRule="auto"/>
        <w:rPr>
          <w:rFonts w:ascii="Arial" w:hAnsi="Arial" w:cs="Arial"/>
        </w:rPr>
      </w:pPr>
      <w:commentRangeStart w:id="32"/>
      <w:commentRangeEnd w:id="32"/>
      <w:r w:rsidRPr="00116CF3">
        <w:rPr>
          <w:rStyle w:val="Referencakomentara"/>
          <w:rFonts w:ascii="Arial" w:hAnsi="Arial" w:cs="Arial"/>
        </w:rPr>
        <w:lastRenderedPageBreak/>
        <w:commentReference w:id="32"/>
      </w:r>
    </w:p>
    <w:p w14:paraId="766B1961" w14:textId="1AB3F9F5" w:rsidR="008F788B" w:rsidRPr="00116CF3" w:rsidRDefault="008F788B" w:rsidP="001F4C0E">
      <w:pPr>
        <w:keepNext/>
        <w:spacing w:line="300" w:lineRule="auto"/>
        <w:rPr>
          <w:rFonts w:ascii="Arial" w:hAnsi="Arial" w:cs="Arial"/>
        </w:rPr>
      </w:pPr>
      <w:r w:rsidRPr="00116CF3">
        <w:rPr>
          <w:rFonts w:ascii="Arial" w:hAnsi="Arial" w:cs="Arial"/>
          <w:noProof/>
          <w:sz w:val="24"/>
        </w:rPr>
        <w:t>Slika 6 dijagramom aktivnosti prikazuje niz akcija koje se odvijaju prilikom dodavanja favorita od strane korisnika.</w:t>
      </w:r>
      <w:r w:rsidRPr="00116CF3">
        <w:rPr>
          <w:rFonts w:ascii="Arial" w:hAnsi="Arial" w:cs="Arial"/>
          <w:noProof/>
          <w:sz w:val="24"/>
        </w:rPr>
        <w:drawing>
          <wp:inline distT="0" distB="0" distL="0" distR="0" wp14:anchorId="33C85253" wp14:editId="6A0B4C72">
            <wp:extent cx="5760720" cy="4542155"/>
            <wp:effectExtent l="0" t="0" r="0" b="0"/>
            <wp:docPr id="340646053" name="Slika 1" descr="Slika na kojoj se prikazuje tekst, dijagram, snimka zaslona, paralelno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646053" name="Slika 1" descr="Slika na kojoj se prikazuje tekst, dijagram, snimka zaslona, paralelno&#10;&#10;Opis je automatski generiran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7416F" w14:textId="5EEABED3" w:rsidR="000D3F26" w:rsidRPr="00116CF3" w:rsidRDefault="000D3F26" w:rsidP="001F4C0E">
      <w:pPr>
        <w:pStyle w:val="Opisslike"/>
        <w:spacing w:line="300" w:lineRule="auto"/>
        <w:jc w:val="center"/>
        <w:rPr>
          <w:rFonts w:ascii="Arial" w:hAnsi="Arial" w:cs="Arial"/>
        </w:rPr>
      </w:pPr>
      <w:r w:rsidRPr="00116CF3">
        <w:rPr>
          <w:rFonts w:ascii="Arial" w:hAnsi="Arial" w:cs="Arial"/>
        </w:rPr>
        <w:t xml:space="preserve">Slika </w:t>
      </w:r>
      <w:r w:rsidR="005B71E9" w:rsidRPr="00116CF3">
        <w:rPr>
          <w:rFonts w:ascii="Arial" w:hAnsi="Arial" w:cs="Arial"/>
        </w:rPr>
        <w:fldChar w:fldCharType="begin"/>
      </w:r>
      <w:r w:rsidR="005B71E9" w:rsidRPr="00116CF3">
        <w:rPr>
          <w:rFonts w:ascii="Arial" w:hAnsi="Arial" w:cs="Arial"/>
        </w:rPr>
        <w:instrText xml:space="preserve"> SEQ Slika \* ARABIC </w:instrText>
      </w:r>
      <w:r w:rsidR="005B71E9" w:rsidRPr="00116CF3">
        <w:rPr>
          <w:rFonts w:ascii="Arial" w:hAnsi="Arial" w:cs="Arial"/>
        </w:rPr>
        <w:fldChar w:fldCharType="separate"/>
      </w:r>
      <w:r w:rsidR="001F4C0E">
        <w:rPr>
          <w:rFonts w:ascii="Arial" w:hAnsi="Arial" w:cs="Arial"/>
          <w:noProof/>
        </w:rPr>
        <w:t>6</w:t>
      </w:r>
      <w:r w:rsidR="005B71E9" w:rsidRPr="00116CF3">
        <w:rPr>
          <w:rFonts w:ascii="Arial" w:hAnsi="Arial" w:cs="Arial"/>
          <w:noProof/>
        </w:rPr>
        <w:fldChar w:fldCharType="end"/>
      </w:r>
      <w:r w:rsidRPr="00116CF3">
        <w:rPr>
          <w:rFonts w:ascii="Arial" w:hAnsi="Arial" w:cs="Arial"/>
        </w:rPr>
        <w:t xml:space="preserve"> dijagram aktivnosti dodavanja favorita</w:t>
      </w:r>
    </w:p>
    <w:p w14:paraId="38622BAA" w14:textId="2931E676" w:rsidR="000D3F26" w:rsidRPr="00116CF3" w:rsidRDefault="000D3F26" w:rsidP="001F4C0E">
      <w:pPr>
        <w:spacing w:after="0" w:line="300" w:lineRule="auto"/>
        <w:rPr>
          <w:rFonts w:ascii="Arial" w:hAnsi="Arial" w:cs="Arial"/>
        </w:rPr>
      </w:pPr>
      <w:r w:rsidRPr="00116CF3">
        <w:rPr>
          <w:rFonts w:ascii="Arial" w:hAnsi="Arial" w:cs="Arial"/>
        </w:rPr>
        <w:br w:type="page"/>
      </w:r>
    </w:p>
    <w:p w14:paraId="29FDFE09" w14:textId="76BC21FA" w:rsidR="003B5BE8" w:rsidRPr="00116CF3" w:rsidRDefault="003B5BE8" w:rsidP="001F4C0E">
      <w:pPr>
        <w:pStyle w:val="Naslov1"/>
        <w:spacing w:line="300" w:lineRule="auto"/>
        <w:rPr>
          <w:rFonts w:ascii="Arial" w:hAnsi="Arial" w:cs="Arial"/>
        </w:rPr>
      </w:pPr>
      <w:bookmarkStart w:id="33" w:name="_Toc163768788"/>
      <w:r w:rsidRPr="00116CF3">
        <w:rPr>
          <w:rFonts w:ascii="Arial" w:hAnsi="Arial" w:cs="Arial"/>
        </w:rPr>
        <w:lastRenderedPageBreak/>
        <w:t>Slučaj uporabe UC</w:t>
      </w:r>
      <w:r w:rsidR="00FF1BB9" w:rsidRPr="00116CF3">
        <w:rPr>
          <w:rFonts w:ascii="Arial" w:hAnsi="Arial" w:cs="Arial"/>
        </w:rPr>
        <w:t>6</w:t>
      </w:r>
      <w:r w:rsidRPr="00116CF3">
        <w:rPr>
          <w:rFonts w:ascii="Arial" w:hAnsi="Arial" w:cs="Arial"/>
        </w:rPr>
        <w:t xml:space="preserve"> – Prikaz najpopularnijih recepata</w:t>
      </w:r>
      <w:bookmarkEnd w:id="33"/>
    </w:p>
    <w:p w14:paraId="1007603C" w14:textId="77777777" w:rsidR="003B5BE8" w:rsidRPr="00116CF3" w:rsidRDefault="003B5BE8" w:rsidP="001F4C0E">
      <w:pPr>
        <w:spacing w:line="300" w:lineRule="auto"/>
        <w:rPr>
          <w:rFonts w:ascii="Arial" w:hAnsi="Arial" w:cs="Arial"/>
          <w:sz w:val="24"/>
        </w:rPr>
      </w:pPr>
    </w:p>
    <w:tbl>
      <w:tblPr>
        <w:tblW w:w="9000" w:type="dxa"/>
        <w:tblInd w:w="611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3B5BE8" w:rsidRPr="00116CF3" w14:paraId="580C75D4" w14:textId="77777777" w:rsidTr="00503CE6">
        <w:trPr>
          <w:cantSplit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603A3C9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Naziv slučaja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4AEFC28" w14:textId="2E4CCE16" w:rsidR="003B5BE8" w:rsidRPr="00116CF3" w:rsidRDefault="007F3291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</w:rPr>
              <w:t>Prikaz najpopularnijih recepata</w:t>
            </w:r>
          </w:p>
        </w:tc>
      </w:tr>
      <w:tr w:rsidR="003B5BE8" w:rsidRPr="00116CF3" w14:paraId="6B9768D9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111240C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9A0DEFD" w14:textId="290632B5" w:rsidR="003B5BE8" w:rsidRPr="00116CF3" w:rsidRDefault="007F3291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Prikazivanje najpopularnijih recepata da bi korisnici imali preporuke drugih ljudi</w:t>
            </w:r>
          </w:p>
        </w:tc>
      </w:tr>
      <w:tr w:rsidR="003B5BE8" w:rsidRPr="00116CF3" w14:paraId="3C7249A9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A9E3DFA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Uloge (</w:t>
            </w:r>
            <w:r w:rsidRPr="00116CF3">
              <w:rPr>
                <w:rFonts w:ascii="Arial" w:hAnsi="Arial" w:cs="Arial"/>
                <w:b/>
                <w:i/>
                <w:sz w:val="20"/>
                <w:szCs w:val="20"/>
              </w:rPr>
              <w:t>role</w:t>
            </w:r>
            <w:r w:rsidRPr="00116CF3">
              <w:rPr>
                <w:rFonts w:ascii="Arial" w:hAnsi="Arial" w:cs="Arial"/>
                <w:b/>
                <w:sz w:val="20"/>
                <w:szCs w:val="20"/>
              </w:rPr>
              <w:t>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3BC5E17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Korisnik</w:t>
            </w:r>
          </w:p>
        </w:tc>
      </w:tr>
      <w:tr w:rsidR="003B5BE8" w:rsidRPr="00116CF3" w14:paraId="6C9108E1" w14:textId="77777777" w:rsidTr="00503CE6">
        <w:trPr>
          <w:cantSplit/>
          <w:trHeight w:val="648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7809FCE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C7F5948" w14:textId="6B654532" w:rsidR="003B5BE8" w:rsidRPr="00116CF3" w:rsidRDefault="007F3291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</w:rPr>
              <w:t>Prikaz najpopularnijih recepata na početnoj stranici pretrage recepata</w:t>
            </w:r>
          </w:p>
        </w:tc>
      </w:tr>
      <w:tr w:rsidR="003B5BE8" w:rsidRPr="00116CF3" w14:paraId="0D03443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30E84F8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0F320555" w14:textId="1A554E5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3B5BE8" w:rsidRPr="00116CF3" w14:paraId="41A1821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15C4CD1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CFBC42B" w14:textId="59E651C5" w:rsidR="003B5BE8" w:rsidRPr="00116CF3" w:rsidRDefault="007F3291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Popis najpopularnijih recepata</w:t>
            </w:r>
          </w:p>
        </w:tc>
      </w:tr>
      <w:tr w:rsidR="003B5BE8" w:rsidRPr="00116CF3" w14:paraId="5399E000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C083F03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36638B3" w14:textId="11F07EB9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 xml:space="preserve">Upit na bazu podataka za </w:t>
            </w:r>
            <w:r w:rsidR="007F3291" w:rsidRPr="00116CF3">
              <w:rPr>
                <w:rFonts w:ascii="Arial" w:hAnsi="Arial" w:cs="Arial"/>
                <w:sz w:val="20"/>
                <w:szCs w:val="20"/>
              </w:rPr>
              <w:t>najpopularnijim receptima</w:t>
            </w:r>
          </w:p>
        </w:tc>
      </w:tr>
      <w:tr w:rsidR="003B5BE8" w:rsidRPr="00116CF3" w14:paraId="604CA02C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13349F3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7A8C2F9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3B5BE8" w:rsidRPr="00116CF3" w14:paraId="77F87F30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6A9B064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804880B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 xml:space="preserve">Dijalog s listom </w:t>
            </w:r>
            <w:r w:rsidR="00AF314B" w:rsidRPr="00116CF3">
              <w:rPr>
                <w:rFonts w:ascii="Arial" w:hAnsi="Arial" w:cs="Arial"/>
                <w:sz w:val="20"/>
                <w:szCs w:val="20"/>
              </w:rPr>
              <w:t xml:space="preserve">najpopularnijih </w:t>
            </w:r>
            <w:r w:rsidRPr="00116CF3">
              <w:rPr>
                <w:rFonts w:ascii="Arial" w:hAnsi="Arial" w:cs="Arial"/>
                <w:sz w:val="20"/>
                <w:szCs w:val="20"/>
              </w:rPr>
              <w:t>recepata mora biti dostupan i funkcionalan unutar</w:t>
            </w:r>
            <w:r w:rsidR="00AF314B" w:rsidRPr="00116CF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116CF3">
              <w:rPr>
                <w:rFonts w:ascii="Arial" w:hAnsi="Arial" w:cs="Arial"/>
                <w:sz w:val="20"/>
                <w:szCs w:val="20"/>
              </w:rPr>
              <w:t xml:space="preserve">korisničkog sučelja. </w:t>
            </w:r>
          </w:p>
          <w:p w14:paraId="5D469615" w14:textId="2393142E" w:rsidR="00AF314B" w:rsidRPr="00116CF3" w:rsidRDefault="00AF314B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Baza podataka treba biti dostupna za postavljanje upita.</w:t>
            </w:r>
          </w:p>
        </w:tc>
      </w:tr>
      <w:tr w:rsidR="003B5BE8" w:rsidRPr="00116CF3" w14:paraId="25D3837B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334534B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596C2BA7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3B5BE8" w:rsidRPr="00116CF3" w14:paraId="2DDEE3E3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E67C90B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Počinje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E989027" w14:textId="5C79DB96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3B5BE8" w:rsidRPr="00116CF3" w14:paraId="06E9E422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AD94C63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Završava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D545265" w14:textId="49E9F025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3B5BE8" w:rsidRPr="00116CF3" w14:paraId="34B01C5A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5E18DFE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9113877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3B5BE8" w:rsidRPr="00116CF3" w14:paraId="37A2688A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33C6A7B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FCDDCF5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UC3</w:t>
            </w:r>
          </w:p>
        </w:tc>
      </w:tr>
      <w:tr w:rsidR="003B5BE8" w:rsidRPr="00116CF3" w14:paraId="66218504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C913F2F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B31F21A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3B5BE8" w:rsidRPr="00116CF3" w14:paraId="57F9EFE3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2EF8E5C9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1D94291D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MUST</w:t>
            </w:r>
          </w:p>
        </w:tc>
      </w:tr>
    </w:tbl>
    <w:p w14:paraId="1A7E8515" w14:textId="77777777" w:rsidR="008F788B" w:rsidRPr="00116CF3" w:rsidRDefault="008F788B" w:rsidP="001F4C0E">
      <w:pPr>
        <w:spacing w:line="300" w:lineRule="auto"/>
        <w:jc w:val="both"/>
        <w:rPr>
          <w:rFonts w:ascii="Arial" w:hAnsi="Arial" w:cs="Arial"/>
          <w:sz w:val="24"/>
        </w:rPr>
      </w:pPr>
    </w:p>
    <w:p w14:paraId="2A74B3B4" w14:textId="58990EA3" w:rsidR="003B5BE8" w:rsidRPr="00116CF3" w:rsidRDefault="008F788B" w:rsidP="001F4C0E">
      <w:pPr>
        <w:spacing w:line="300" w:lineRule="auto"/>
        <w:jc w:val="both"/>
        <w:rPr>
          <w:rFonts w:ascii="Arial" w:hAnsi="Arial" w:cs="Arial"/>
          <w:sz w:val="24"/>
        </w:rPr>
      </w:pPr>
      <w:r w:rsidRPr="00116CF3">
        <w:rPr>
          <w:rFonts w:ascii="Arial" w:hAnsi="Arial" w:cs="Arial"/>
          <w:sz w:val="24"/>
        </w:rPr>
        <w:t xml:space="preserve">Slika </w:t>
      </w:r>
      <w:r w:rsidRPr="00116CF3">
        <w:rPr>
          <w:rFonts w:ascii="Arial" w:hAnsi="Arial" w:cs="Arial"/>
          <w:sz w:val="24"/>
        </w:rPr>
        <w:t>7</w:t>
      </w:r>
      <w:r w:rsidRPr="00116CF3">
        <w:rPr>
          <w:rFonts w:ascii="Arial" w:hAnsi="Arial" w:cs="Arial"/>
          <w:sz w:val="24"/>
        </w:rPr>
        <w:t xml:space="preserve"> dijagramom slijeda detaljnije prikazuje </w:t>
      </w:r>
      <w:r w:rsidRPr="00116CF3">
        <w:rPr>
          <w:rFonts w:ascii="Arial" w:hAnsi="Arial" w:cs="Arial"/>
          <w:sz w:val="24"/>
        </w:rPr>
        <w:t>prikaz najpopularnijih recepata</w:t>
      </w:r>
    </w:p>
    <w:p w14:paraId="77FB3FE1" w14:textId="77777777" w:rsidR="00396A8F" w:rsidRPr="00116CF3" w:rsidRDefault="00396A8F" w:rsidP="001F4C0E">
      <w:pPr>
        <w:keepNext/>
        <w:spacing w:line="300" w:lineRule="auto"/>
        <w:rPr>
          <w:rFonts w:ascii="Arial" w:hAnsi="Arial" w:cs="Arial"/>
        </w:rPr>
      </w:pPr>
      <w:r w:rsidRPr="00116CF3"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54AEA9EA" wp14:editId="43E0CDF9">
            <wp:extent cx="5760720" cy="3305175"/>
            <wp:effectExtent l="0" t="0" r="0" b="9525"/>
            <wp:docPr id="1230536496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5364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959D" w14:textId="4755D7EF" w:rsidR="003B5BE8" w:rsidRPr="00116CF3" w:rsidRDefault="00396A8F" w:rsidP="001F4C0E">
      <w:pPr>
        <w:pStyle w:val="Opisslike"/>
        <w:spacing w:line="300" w:lineRule="auto"/>
        <w:jc w:val="center"/>
        <w:rPr>
          <w:rFonts w:ascii="Arial" w:hAnsi="Arial" w:cs="Arial"/>
          <w:sz w:val="24"/>
        </w:rPr>
      </w:pPr>
      <w:r w:rsidRPr="00116CF3">
        <w:rPr>
          <w:rFonts w:ascii="Arial" w:hAnsi="Arial" w:cs="Arial"/>
        </w:rPr>
        <w:t xml:space="preserve">Slika </w:t>
      </w:r>
      <w:r w:rsidR="005B71E9" w:rsidRPr="00116CF3">
        <w:rPr>
          <w:rFonts w:ascii="Arial" w:hAnsi="Arial" w:cs="Arial"/>
        </w:rPr>
        <w:fldChar w:fldCharType="begin"/>
      </w:r>
      <w:r w:rsidR="005B71E9" w:rsidRPr="00116CF3">
        <w:rPr>
          <w:rFonts w:ascii="Arial" w:hAnsi="Arial" w:cs="Arial"/>
        </w:rPr>
        <w:instrText xml:space="preserve"> SEQ Slika \* ARABIC </w:instrText>
      </w:r>
      <w:r w:rsidR="005B71E9" w:rsidRPr="00116CF3">
        <w:rPr>
          <w:rFonts w:ascii="Arial" w:hAnsi="Arial" w:cs="Arial"/>
        </w:rPr>
        <w:fldChar w:fldCharType="separate"/>
      </w:r>
      <w:r w:rsidR="001F4C0E">
        <w:rPr>
          <w:rFonts w:ascii="Arial" w:hAnsi="Arial" w:cs="Arial"/>
          <w:noProof/>
        </w:rPr>
        <w:t>7</w:t>
      </w:r>
      <w:r w:rsidR="005B71E9" w:rsidRPr="00116CF3">
        <w:rPr>
          <w:rFonts w:ascii="Arial" w:hAnsi="Arial" w:cs="Arial"/>
          <w:noProof/>
        </w:rPr>
        <w:fldChar w:fldCharType="end"/>
      </w:r>
      <w:r w:rsidRPr="00116CF3">
        <w:rPr>
          <w:rFonts w:ascii="Arial" w:hAnsi="Arial" w:cs="Arial"/>
        </w:rPr>
        <w:t xml:space="preserve"> Dijagram slijeda za prikaz najpopularnijih recepata</w:t>
      </w:r>
    </w:p>
    <w:p w14:paraId="24B2C6FA" w14:textId="349CB2DB" w:rsidR="003B5BE8" w:rsidRPr="00116CF3" w:rsidRDefault="003B5BE8" w:rsidP="001F4C0E">
      <w:pPr>
        <w:pStyle w:val="Naslov1"/>
        <w:spacing w:line="300" w:lineRule="auto"/>
        <w:rPr>
          <w:rFonts w:ascii="Arial" w:hAnsi="Arial" w:cs="Arial"/>
        </w:rPr>
      </w:pPr>
      <w:bookmarkStart w:id="34" w:name="_Toc163768789"/>
      <w:r w:rsidRPr="00116CF3">
        <w:rPr>
          <w:rFonts w:ascii="Arial" w:hAnsi="Arial" w:cs="Arial"/>
        </w:rPr>
        <w:t>Slučaj uporabe UC</w:t>
      </w:r>
      <w:r w:rsidR="00FF1BB9" w:rsidRPr="00116CF3">
        <w:rPr>
          <w:rFonts w:ascii="Arial" w:hAnsi="Arial" w:cs="Arial"/>
        </w:rPr>
        <w:t>7</w:t>
      </w:r>
      <w:r w:rsidRPr="00116CF3">
        <w:rPr>
          <w:rFonts w:ascii="Arial" w:hAnsi="Arial" w:cs="Arial"/>
        </w:rPr>
        <w:t xml:space="preserve"> – Preuzimanje pdf recepata</w:t>
      </w:r>
      <w:bookmarkEnd w:id="34"/>
    </w:p>
    <w:tbl>
      <w:tblPr>
        <w:tblW w:w="9000" w:type="dxa"/>
        <w:tblInd w:w="611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3B5BE8" w:rsidRPr="00116CF3" w14:paraId="4417B0D7" w14:textId="77777777" w:rsidTr="00503CE6">
        <w:trPr>
          <w:cantSplit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9882E06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Naziv slučaja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85A87C6" w14:textId="4F9AF6D1" w:rsidR="003B5BE8" w:rsidRPr="00116CF3" w:rsidRDefault="00AF314B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</w:rPr>
              <w:t>Preuzimanje pdf recepata</w:t>
            </w:r>
          </w:p>
        </w:tc>
      </w:tr>
      <w:tr w:rsidR="003B5BE8" w:rsidRPr="00116CF3" w14:paraId="13F87820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BE7EFF6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BED919F" w14:textId="513B4F2F" w:rsidR="003B5BE8" w:rsidRPr="00116CF3" w:rsidRDefault="00AF314B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Preuzimanje recepta na osobni uređaj da ga se može i pregledavati lokalno</w:t>
            </w:r>
          </w:p>
        </w:tc>
      </w:tr>
      <w:tr w:rsidR="003B5BE8" w:rsidRPr="00116CF3" w14:paraId="27772A64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E2524BD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Uloge (</w:t>
            </w:r>
            <w:r w:rsidRPr="00116CF3">
              <w:rPr>
                <w:rFonts w:ascii="Arial" w:hAnsi="Arial" w:cs="Arial"/>
                <w:b/>
                <w:i/>
                <w:sz w:val="20"/>
                <w:szCs w:val="20"/>
              </w:rPr>
              <w:t>role</w:t>
            </w:r>
            <w:r w:rsidRPr="00116CF3">
              <w:rPr>
                <w:rFonts w:ascii="Arial" w:hAnsi="Arial" w:cs="Arial"/>
                <w:b/>
                <w:sz w:val="20"/>
                <w:szCs w:val="20"/>
              </w:rPr>
              <w:t>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1FF3A95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Korisnik</w:t>
            </w:r>
          </w:p>
        </w:tc>
      </w:tr>
      <w:tr w:rsidR="003B5BE8" w:rsidRPr="00116CF3" w14:paraId="6909010C" w14:textId="77777777" w:rsidTr="00503CE6">
        <w:trPr>
          <w:cantSplit/>
          <w:trHeight w:val="648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1A20403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F80BE14" w14:textId="1C8BB8DF" w:rsidR="003B5BE8" w:rsidRPr="00116CF3" w:rsidRDefault="00AF314B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Preuzimanje recepta na uređaj</w:t>
            </w:r>
          </w:p>
        </w:tc>
      </w:tr>
      <w:tr w:rsidR="003B5BE8" w:rsidRPr="00116CF3" w14:paraId="25D36AF9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97A05E6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941088A" w14:textId="77777777" w:rsidR="003B5BE8" w:rsidRPr="00116CF3" w:rsidRDefault="003B5BE8" w:rsidP="001F4C0E">
            <w:pPr>
              <w:pStyle w:val="Odlomakpopisa"/>
              <w:numPr>
                <w:ilvl w:val="0"/>
                <w:numId w:val="15"/>
              </w:num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Korisnik izabire recept iz liste proizvoda unutar svog sučelja</w:t>
            </w:r>
          </w:p>
          <w:p w14:paraId="7DF7FB91" w14:textId="77777777" w:rsidR="003B5BE8" w:rsidRPr="00116CF3" w:rsidRDefault="00AF314B" w:rsidP="001F4C0E">
            <w:pPr>
              <w:pStyle w:val="Odlomakpopisa"/>
              <w:numPr>
                <w:ilvl w:val="0"/>
                <w:numId w:val="15"/>
              </w:num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Korisniku se prikaže detaljan opis recepata</w:t>
            </w:r>
          </w:p>
          <w:p w14:paraId="0CADCCDE" w14:textId="77777777" w:rsidR="00AF314B" w:rsidRPr="00116CF3" w:rsidRDefault="00AF314B" w:rsidP="001F4C0E">
            <w:pPr>
              <w:pStyle w:val="Odlomakpopisa"/>
              <w:numPr>
                <w:ilvl w:val="0"/>
                <w:numId w:val="15"/>
              </w:num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Korisnik odabire preuzimanje pdf recepta</w:t>
            </w:r>
          </w:p>
          <w:p w14:paraId="4EF19AFB" w14:textId="0A616302" w:rsidR="00AF314B" w:rsidRPr="00116CF3" w:rsidRDefault="00AF314B" w:rsidP="001F4C0E">
            <w:pPr>
              <w:pStyle w:val="Odlomakpopisa"/>
              <w:numPr>
                <w:ilvl w:val="0"/>
                <w:numId w:val="15"/>
              </w:num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Recept se preuzima na osobni uređaj</w:t>
            </w:r>
          </w:p>
        </w:tc>
      </w:tr>
      <w:tr w:rsidR="003B5BE8" w:rsidRPr="00116CF3" w14:paraId="6B0D1DFD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ABB997D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9FC31BE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3B5BE8" w:rsidRPr="00116CF3" w14:paraId="7B098DCA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1445630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5AB6333" w14:textId="55200031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3B5BE8" w:rsidRPr="00116CF3" w14:paraId="78B61889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8917EA9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0B4F209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3B5BE8" w:rsidRPr="00116CF3" w14:paraId="1E2E4ED0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CD834BB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D6170B8" w14:textId="47B4480B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  <w:tr w:rsidR="003B5BE8" w:rsidRPr="00116CF3" w14:paraId="6A271AD1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19240B9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12C9FE22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3B5BE8" w:rsidRPr="00116CF3" w14:paraId="1C5FCD26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93CB42A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lastRenderedPageBreak/>
              <w:t>Počinje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8D8B335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Korisnik je u sučelju dobio na uvid rezultate upita</w:t>
            </w:r>
          </w:p>
        </w:tc>
      </w:tr>
      <w:tr w:rsidR="003B5BE8" w:rsidRPr="00116CF3" w14:paraId="304A68B0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24DFCEE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Završava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4ECECF0" w14:textId="5A6CEEDE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 xml:space="preserve">Korisnik je </w:t>
            </w:r>
            <w:r w:rsidR="00AF314B" w:rsidRPr="00116CF3">
              <w:rPr>
                <w:rFonts w:ascii="Arial" w:hAnsi="Arial" w:cs="Arial"/>
                <w:sz w:val="20"/>
                <w:szCs w:val="20"/>
              </w:rPr>
              <w:t>preuzeo recept</w:t>
            </w:r>
          </w:p>
        </w:tc>
      </w:tr>
      <w:tr w:rsidR="003B5BE8" w:rsidRPr="00116CF3" w14:paraId="5700826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19EF5F0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A4DD566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3B5BE8" w:rsidRPr="00116CF3" w14:paraId="2003730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9973C73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9F6E6DC" w14:textId="5DBCF5E1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UC3</w:t>
            </w:r>
            <w:r w:rsidR="00AF314B" w:rsidRPr="00116CF3">
              <w:rPr>
                <w:rFonts w:ascii="Arial" w:hAnsi="Arial" w:cs="Arial"/>
                <w:sz w:val="20"/>
                <w:szCs w:val="20"/>
              </w:rPr>
              <w:t>, UC9</w:t>
            </w:r>
          </w:p>
        </w:tc>
      </w:tr>
      <w:tr w:rsidR="003B5BE8" w:rsidRPr="00116CF3" w14:paraId="7A63F684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F604C46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C5B01E1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3B5BE8" w:rsidRPr="00116CF3" w14:paraId="2C6303BF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67F527CD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4304DB6F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MUST</w:t>
            </w:r>
          </w:p>
        </w:tc>
      </w:tr>
    </w:tbl>
    <w:p w14:paraId="2CBEF1F9" w14:textId="7C74B8F6" w:rsidR="000D3F26" w:rsidRPr="00116CF3" w:rsidRDefault="000D3F26" w:rsidP="001F4C0E">
      <w:pPr>
        <w:keepNext/>
        <w:spacing w:line="300" w:lineRule="auto"/>
        <w:rPr>
          <w:rFonts w:ascii="Arial" w:hAnsi="Arial" w:cs="Arial"/>
        </w:rPr>
      </w:pPr>
    </w:p>
    <w:p w14:paraId="63602C47" w14:textId="6D1AD6B2" w:rsidR="008F788B" w:rsidRPr="00116CF3" w:rsidRDefault="008F788B" w:rsidP="001F4C0E">
      <w:pPr>
        <w:spacing w:line="300" w:lineRule="auto"/>
        <w:jc w:val="both"/>
        <w:rPr>
          <w:rFonts w:ascii="Arial" w:hAnsi="Arial" w:cs="Arial"/>
          <w:sz w:val="24"/>
        </w:rPr>
      </w:pPr>
      <w:r w:rsidRPr="00116CF3">
        <w:rPr>
          <w:rFonts w:ascii="Arial" w:hAnsi="Arial" w:cs="Arial"/>
          <w:sz w:val="24"/>
        </w:rPr>
        <w:t xml:space="preserve">Slika </w:t>
      </w:r>
      <w:r w:rsidRPr="00116CF3">
        <w:rPr>
          <w:rFonts w:ascii="Arial" w:hAnsi="Arial" w:cs="Arial"/>
          <w:sz w:val="24"/>
        </w:rPr>
        <w:t>8</w:t>
      </w:r>
      <w:r w:rsidRPr="00116CF3">
        <w:rPr>
          <w:rFonts w:ascii="Arial" w:hAnsi="Arial" w:cs="Arial"/>
          <w:sz w:val="24"/>
        </w:rPr>
        <w:t xml:space="preserve"> dijagramom </w:t>
      </w:r>
      <w:r w:rsidRPr="00116CF3">
        <w:rPr>
          <w:rFonts w:ascii="Arial" w:hAnsi="Arial" w:cs="Arial"/>
          <w:sz w:val="24"/>
        </w:rPr>
        <w:t>aktivnosti</w:t>
      </w:r>
      <w:r w:rsidRPr="00116CF3">
        <w:rPr>
          <w:rFonts w:ascii="Arial" w:hAnsi="Arial" w:cs="Arial"/>
          <w:sz w:val="24"/>
        </w:rPr>
        <w:t xml:space="preserve"> </w:t>
      </w:r>
      <w:r w:rsidRPr="00116CF3">
        <w:rPr>
          <w:rFonts w:ascii="Arial" w:hAnsi="Arial" w:cs="Arial"/>
          <w:sz w:val="24"/>
        </w:rPr>
        <w:t>prikazuje niz akcija koje se odvijaju prilikom preuzimanja recepata u pdf formatu od strane korisnika</w:t>
      </w:r>
    </w:p>
    <w:p w14:paraId="1450998D" w14:textId="77777777" w:rsidR="00396A8F" w:rsidRPr="00116CF3" w:rsidRDefault="00396A8F" w:rsidP="001F4C0E">
      <w:pPr>
        <w:pStyle w:val="Opisslike"/>
        <w:spacing w:line="300" w:lineRule="auto"/>
        <w:jc w:val="center"/>
        <w:rPr>
          <w:rFonts w:ascii="Arial" w:hAnsi="Arial" w:cs="Arial"/>
        </w:rPr>
      </w:pPr>
      <w:commentRangeStart w:id="35"/>
      <w:r w:rsidRPr="00116CF3">
        <w:rPr>
          <w:rFonts w:ascii="Arial" w:hAnsi="Arial" w:cs="Arial"/>
          <w:noProof/>
        </w:rPr>
        <w:drawing>
          <wp:inline distT="0" distB="0" distL="0" distR="0" wp14:anchorId="14C08613" wp14:editId="649FDC23">
            <wp:extent cx="5010150" cy="4489915"/>
            <wp:effectExtent l="0" t="0" r="0" b="6350"/>
            <wp:docPr id="1191820171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8201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8025" cy="449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5"/>
      <w:r w:rsidR="00D22928" w:rsidRPr="00116CF3">
        <w:rPr>
          <w:rStyle w:val="Referencakomentara"/>
          <w:rFonts w:ascii="Arial" w:hAnsi="Arial" w:cs="Arial"/>
          <w:i w:val="0"/>
          <w:iCs w:val="0"/>
          <w:color w:val="auto"/>
        </w:rPr>
        <w:commentReference w:id="35"/>
      </w:r>
    </w:p>
    <w:p w14:paraId="0057FFC0" w14:textId="4D4F42B0" w:rsidR="000D3F26" w:rsidRPr="00116CF3" w:rsidRDefault="000D3F26" w:rsidP="001F4C0E">
      <w:pPr>
        <w:pStyle w:val="Opisslike"/>
        <w:spacing w:line="300" w:lineRule="auto"/>
        <w:jc w:val="center"/>
        <w:rPr>
          <w:rFonts w:ascii="Arial" w:hAnsi="Arial" w:cs="Arial"/>
        </w:rPr>
      </w:pPr>
      <w:r w:rsidRPr="00116CF3">
        <w:rPr>
          <w:rFonts w:ascii="Arial" w:hAnsi="Arial" w:cs="Arial"/>
        </w:rPr>
        <w:t xml:space="preserve">Slika </w:t>
      </w:r>
      <w:r w:rsidR="005B71E9" w:rsidRPr="00116CF3">
        <w:rPr>
          <w:rFonts w:ascii="Arial" w:hAnsi="Arial" w:cs="Arial"/>
        </w:rPr>
        <w:fldChar w:fldCharType="begin"/>
      </w:r>
      <w:r w:rsidR="005B71E9" w:rsidRPr="00116CF3">
        <w:rPr>
          <w:rFonts w:ascii="Arial" w:hAnsi="Arial" w:cs="Arial"/>
        </w:rPr>
        <w:instrText xml:space="preserve"> SEQ Slika \* ARABIC </w:instrText>
      </w:r>
      <w:r w:rsidR="005B71E9" w:rsidRPr="00116CF3">
        <w:rPr>
          <w:rFonts w:ascii="Arial" w:hAnsi="Arial" w:cs="Arial"/>
        </w:rPr>
        <w:fldChar w:fldCharType="separate"/>
      </w:r>
      <w:r w:rsidR="001F4C0E">
        <w:rPr>
          <w:rFonts w:ascii="Arial" w:hAnsi="Arial" w:cs="Arial"/>
          <w:noProof/>
        </w:rPr>
        <w:t>8</w:t>
      </w:r>
      <w:r w:rsidR="005B71E9" w:rsidRPr="00116CF3">
        <w:rPr>
          <w:rFonts w:ascii="Arial" w:hAnsi="Arial" w:cs="Arial"/>
          <w:noProof/>
        </w:rPr>
        <w:fldChar w:fldCharType="end"/>
      </w:r>
      <w:r w:rsidRPr="00116CF3">
        <w:rPr>
          <w:rFonts w:ascii="Arial" w:hAnsi="Arial" w:cs="Arial"/>
        </w:rPr>
        <w:t xml:space="preserve"> dijagram aktivnosti preuzimanja </w:t>
      </w:r>
      <w:proofErr w:type="spellStart"/>
      <w:r w:rsidRPr="00116CF3">
        <w:rPr>
          <w:rFonts w:ascii="Arial" w:hAnsi="Arial" w:cs="Arial"/>
        </w:rPr>
        <w:t>pdf-a</w:t>
      </w:r>
      <w:proofErr w:type="spellEnd"/>
    </w:p>
    <w:p w14:paraId="1F1D673F" w14:textId="77777777" w:rsidR="000D3F26" w:rsidRPr="00116CF3" w:rsidRDefault="000D3F26" w:rsidP="001F4C0E">
      <w:pPr>
        <w:spacing w:line="300" w:lineRule="auto"/>
        <w:rPr>
          <w:rFonts w:ascii="Arial" w:hAnsi="Arial" w:cs="Arial"/>
        </w:rPr>
      </w:pPr>
    </w:p>
    <w:p w14:paraId="10C0C833" w14:textId="5F185549" w:rsidR="003B5BE8" w:rsidRPr="00116CF3" w:rsidRDefault="003B5BE8" w:rsidP="001F4C0E">
      <w:pPr>
        <w:pStyle w:val="Naslov1"/>
        <w:spacing w:line="300" w:lineRule="auto"/>
        <w:rPr>
          <w:rFonts w:ascii="Arial" w:hAnsi="Arial" w:cs="Arial"/>
        </w:rPr>
      </w:pPr>
      <w:bookmarkStart w:id="36" w:name="_Toc163768790"/>
      <w:r w:rsidRPr="00116CF3">
        <w:rPr>
          <w:rFonts w:ascii="Arial" w:hAnsi="Arial" w:cs="Arial"/>
        </w:rPr>
        <w:lastRenderedPageBreak/>
        <w:t>Slučaj uporabe UC</w:t>
      </w:r>
      <w:r w:rsidR="00FF1BB9" w:rsidRPr="00116CF3">
        <w:rPr>
          <w:rFonts w:ascii="Arial" w:hAnsi="Arial" w:cs="Arial"/>
        </w:rPr>
        <w:t>8</w:t>
      </w:r>
      <w:r w:rsidRPr="00116CF3">
        <w:rPr>
          <w:rFonts w:ascii="Arial" w:hAnsi="Arial" w:cs="Arial"/>
        </w:rPr>
        <w:t xml:space="preserve"> – </w:t>
      </w:r>
      <w:r w:rsidR="00AF314B" w:rsidRPr="00116CF3">
        <w:rPr>
          <w:rFonts w:ascii="Arial" w:hAnsi="Arial" w:cs="Arial"/>
        </w:rPr>
        <w:t>P</w:t>
      </w:r>
      <w:r w:rsidRPr="00116CF3">
        <w:rPr>
          <w:rFonts w:ascii="Arial" w:hAnsi="Arial" w:cs="Arial"/>
        </w:rPr>
        <w:t>retvorba mjernih jedinica</w:t>
      </w:r>
      <w:bookmarkEnd w:id="36"/>
    </w:p>
    <w:p w14:paraId="4ECD1715" w14:textId="77777777" w:rsidR="003B5BE8" w:rsidRPr="00116CF3" w:rsidRDefault="003B5BE8" w:rsidP="001F4C0E">
      <w:pPr>
        <w:spacing w:line="300" w:lineRule="auto"/>
        <w:rPr>
          <w:rFonts w:ascii="Arial" w:hAnsi="Arial" w:cs="Arial"/>
          <w:sz w:val="24"/>
        </w:rPr>
      </w:pPr>
    </w:p>
    <w:tbl>
      <w:tblPr>
        <w:tblW w:w="9000" w:type="dxa"/>
        <w:tblInd w:w="611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3B5BE8" w:rsidRPr="00116CF3" w14:paraId="0CD28213" w14:textId="77777777" w:rsidTr="00503CE6">
        <w:trPr>
          <w:cantSplit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CFB5034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Naziv slučaja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040B0FC" w14:textId="543C9539" w:rsidR="003B5BE8" w:rsidRPr="00116CF3" w:rsidRDefault="00AF314B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</w:rPr>
              <w:t>pretvorba mjernih jedinica</w:t>
            </w:r>
          </w:p>
        </w:tc>
      </w:tr>
      <w:tr w:rsidR="003B5BE8" w:rsidRPr="00116CF3" w14:paraId="4F5507EB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2D4D42B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9DC311D" w14:textId="46CB603A" w:rsidR="003B5BE8" w:rsidRPr="00116CF3" w:rsidRDefault="00AF314B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Pretvaranje iz američkog načina u europski način zbog drugačijeg označavanja mjernih jedinica</w:t>
            </w:r>
          </w:p>
        </w:tc>
      </w:tr>
      <w:tr w:rsidR="003B5BE8" w:rsidRPr="00116CF3" w14:paraId="7CE5EC0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C1D9FCF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Uloge (</w:t>
            </w:r>
            <w:r w:rsidRPr="00116CF3">
              <w:rPr>
                <w:rFonts w:ascii="Arial" w:hAnsi="Arial" w:cs="Arial"/>
                <w:b/>
                <w:i/>
                <w:sz w:val="20"/>
                <w:szCs w:val="20"/>
              </w:rPr>
              <w:t>role</w:t>
            </w:r>
            <w:r w:rsidRPr="00116CF3">
              <w:rPr>
                <w:rFonts w:ascii="Arial" w:hAnsi="Arial" w:cs="Arial"/>
                <w:b/>
                <w:sz w:val="20"/>
                <w:szCs w:val="20"/>
              </w:rPr>
              <w:t>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7888F14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Korisnik</w:t>
            </w:r>
          </w:p>
        </w:tc>
      </w:tr>
      <w:tr w:rsidR="003B5BE8" w:rsidRPr="00116CF3" w14:paraId="495DC681" w14:textId="77777777" w:rsidTr="00503CE6">
        <w:trPr>
          <w:cantSplit/>
          <w:trHeight w:val="648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B9C8264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E42F27E" w14:textId="0D44F2AF" w:rsidR="003B5BE8" w:rsidRPr="00116CF3" w:rsidRDefault="00AF314B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Pretvaranje mjernih jedinica</w:t>
            </w:r>
          </w:p>
        </w:tc>
      </w:tr>
      <w:tr w:rsidR="003B5BE8" w:rsidRPr="00116CF3" w14:paraId="4B5C01DD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D9530EF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2A8A8AE" w14:textId="5E6E9F24" w:rsidR="003B5BE8" w:rsidRPr="00116CF3" w:rsidRDefault="003B5BE8" w:rsidP="001F4C0E">
            <w:pPr>
              <w:pStyle w:val="Odlomakpopisa"/>
              <w:numPr>
                <w:ilvl w:val="0"/>
                <w:numId w:val="16"/>
              </w:num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Korisnik izabir</w:t>
            </w:r>
            <w:r w:rsidR="00AF314B" w:rsidRPr="00116CF3">
              <w:rPr>
                <w:rFonts w:ascii="Arial" w:hAnsi="Arial" w:cs="Arial"/>
                <w:sz w:val="20"/>
                <w:szCs w:val="20"/>
              </w:rPr>
              <w:t>e u kojim mjernim jedinicama želi gledati recepte</w:t>
            </w:r>
          </w:p>
        </w:tc>
      </w:tr>
      <w:tr w:rsidR="003B5BE8" w:rsidRPr="00116CF3" w14:paraId="4CA8934F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3C04F6F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3B40821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3B5BE8" w:rsidRPr="00116CF3" w14:paraId="325266D1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A2815D0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ED9BDC7" w14:textId="44FB7734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3B5BE8" w:rsidRPr="00116CF3" w14:paraId="5FF1CF02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E3F2C94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89DFCA2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3B5BE8" w:rsidRPr="00116CF3" w14:paraId="16CB2168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A9F58D1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B80C9D0" w14:textId="7E18EAAA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  <w:tr w:rsidR="003B5BE8" w:rsidRPr="00116CF3" w14:paraId="203AE9A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9CD5B8A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263D7EEC" w14:textId="3161B6D2" w:rsidR="003B5BE8" w:rsidRPr="00116CF3" w:rsidRDefault="00FF1BB9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Pretvaranje europskih mjernih jedinica u američki</w:t>
            </w:r>
          </w:p>
        </w:tc>
      </w:tr>
      <w:tr w:rsidR="003B5BE8" w:rsidRPr="00116CF3" w14:paraId="044CB18A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F22247A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Počinje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BDE2561" w14:textId="6DCD47AE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3B5BE8" w:rsidRPr="00116CF3" w14:paraId="3D6C9284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D43B08F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Završava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8D924FA" w14:textId="3F20F113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3B5BE8" w:rsidRPr="00116CF3" w14:paraId="6BF060E2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93DA9FF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DAF5F86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3B5BE8" w:rsidRPr="00116CF3" w14:paraId="3B00CE42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FC1A9B2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3980B93" w14:textId="38F1B4E1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UC3</w:t>
            </w:r>
            <w:r w:rsidR="00FF1BB9" w:rsidRPr="00116CF3">
              <w:rPr>
                <w:rFonts w:ascii="Arial" w:hAnsi="Arial" w:cs="Arial"/>
                <w:sz w:val="20"/>
                <w:szCs w:val="20"/>
              </w:rPr>
              <w:t>, UC9</w:t>
            </w:r>
          </w:p>
        </w:tc>
      </w:tr>
      <w:tr w:rsidR="003B5BE8" w:rsidRPr="00116CF3" w14:paraId="4FF0DC26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8F59B3C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1511DCB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3B5BE8" w:rsidRPr="00116CF3" w14:paraId="29DD293B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663A6AC1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6A1E5CDB" w14:textId="77777777" w:rsidR="003B5BE8" w:rsidRPr="00116CF3" w:rsidRDefault="003B5BE8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MUST</w:t>
            </w:r>
          </w:p>
        </w:tc>
      </w:tr>
    </w:tbl>
    <w:p w14:paraId="248396F3" w14:textId="77777777" w:rsidR="003B5BE8" w:rsidRPr="00116CF3" w:rsidRDefault="003B5BE8" w:rsidP="001F4C0E">
      <w:pPr>
        <w:spacing w:line="300" w:lineRule="auto"/>
        <w:rPr>
          <w:rFonts w:ascii="Arial" w:hAnsi="Arial" w:cs="Arial"/>
          <w:sz w:val="24"/>
        </w:rPr>
      </w:pPr>
    </w:p>
    <w:p w14:paraId="24230117" w14:textId="53D52A0D" w:rsidR="008B283A" w:rsidRPr="00116CF3" w:rsidRDefault="008B283A" w:rsidP="001F4C0E">
      <w:pPr>
        <w:spacing w:line="300" w:lineRule="auto"/>
        <w:jc w:val="both"/>
        <w:rPr>
          <w:rFonts w:ascii="Arial" w:hAnsi="Arial" w:cs="Arial"/>
          <w:sz w:val="24"/>
        </w:rPr>
      </w:pPr>
      <w:r w:rsidRPr="00116CF3">
        <w:rPr>
          <w:rFonts w:ascii="Arial" w:hAnsi="Arial" w:cs="Arial"/>
          <w:sz w:val="24"/>
        </w:rPr>
        <w:t xml:space="preserve">Slika </w:t>
      </w:r>
      <w:r w:rsidRPr="00116CF3">
        <w:rPr>
          <w:rFonts w:ascii="Arial" w:hAnsi="Arial" w:cs="Arial"/>
          <w:sz w:val="24"/>
        </w:rPr>
        <w:t>9</w:t>
      </w:r>
      <w:r w:rsidRPr="00116CF3">
        <w:rPr>
          <w:rFonts w:ascii="Arial" w:hAnsi="Arial" w:cs="Arial"/>
          <w:sz w:val="24"/>
        </w:rPr>
        <w:t xml:space="preserve"> dijagramom aktivnosti prikazuje niz akcija koje se odvijaju prilikom </w:t>
      </w:r>
      <w:r w:rsidRPr="00116CF3">
        <w:rPr>
          <w:rFonts w:ascii="Arial" w:hAnsi="Arial" w:cs="Arial"/>
          <w:sz w:val="24"/>
        </w:rPr>
        <w:t>pretvorbe mjernih jedinica od strane korisnika.</w:t>
      </w:r>
    </w:p>
    <w:p w14:paraId="6359F93D" w14:textId="77777777" w:rsidR="008B283A" w:rsidRPr="00116CF3" w:rsidRDefault="008B283A" w:rsidP="001F4C0E">
      <w:pPr>
        <w:spacing w:line="300" w:lineRule="auto"/>
        <w:rPr>
          <w:rFonts w:ascii="Arial" w:hAnsi="Arial" w:cs="Arial"/>
          <w:sz w:val="24"/>
        </w:rPr>
      </w:pPr>
    </w:p>
    <w:p w14:paraId="5BE010EA" w14:textId="77777777" w:rsidR="00BC5449" w:rsidRPr="00116CF3" w:rsidRDefault="00BC5449" w:rsidP="001F4C0E">
      <w:pPr>
        <w:keepNext/>
        <w:spacing w:line="300" w:lineRule="auto"/>
        <w:rPr>
          <w:rFonts w:ascii="Arial" w:hAnsi="Arial" w:cs="Arial"/>
        </w:rPr>
      </w:pPr>
      <w:r w:rsidRPr="00116CF3"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6AF83AEE" wp14:editId="4316489E">
            <wp:extent cx="5760720" cy="6176010"/>
            <wp:effectExtent l="0" t="0" r="0" b="0"/>
            <wp:docPr id="1341043570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0435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7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5C364" w14:textId="455C47BD" w:rsidR="00BC5449" w:rsidRPr="00116CF3" w:rsidRDefault="00BC5449" w:rsidP="001F4C0E">
      <w:pPr>
        <w:pStyle w:val="Opisslike"/>
        <w:spacing w:line="300" w:lineRule="auto"/>
        <w:jc w:val="center"/>
        <w:rPr>
          <w:rFonts w:ascii="Arial" w:hAnsi="Arial" w:cs="Arial"/>
        </w:rPr>
      </w:pPr>
      <w:r w:rsidRPr="00116CF3">
        <w:rPr>
          <w:rFonts w:ascii="Arial" w:hAnsi="Arial" w:cs="Arial"/>
        </w:rPr>
        <w:t xml:space="preserve">Slika </w:t>
      </w:r>
      <w:r w:rsidR="005B71E9" w:rsidRPr="00116CF3">
        <w:rPr>
          <w:rFonts w:ascii="Arial" w:hAnsi="Arial" w:cs="Arial"/>
        </w:rPr>
        <w:fldChar w:fldCharType="begin"/>
      </w:r>
      <w:r w:rsidR="005B71E9" w:rsidRPr="00116CF3">
        <w:rPr>
          <w:rFonts w:ascii="Arial" w:hAnsi="Arial" w:cs="Arial"/>
        </w:rPr>
        <w:instrText xml:space="preserve"> SEQ Slika \* ARABIC </w:instrText>
      </w:r>
      <w:r w:rsidR="005B71E9" w:rsidRPr="00116CF3">
        <w:rPr>
          <w:rFonts w:ascii="Arial" w:hAnsi="Arial" w:cs="Arial"/>
        </w:rPr>
        <w:fldChar w:fldCharType="separate"/>
      </w:r>
      <w:r w:rsidR="001F4C0E">
        <w:rPr>
          <w:rFonts w:ascii="Arial" w:hAnsi="Arial" w:cs="Arial"/>
          <w:noProof/>
        </w:rPr>
        <w:t>9</w:t>
      </w:r>
      <w:r w:rsidR="005B71E9" w:rsidRPr="00116CF3">
        <w:rPr>
          <w:rFonts w:ascii="Arial" w:hAnsi="Arial" w:cs="Arial"/>
          <w:noProof/>
        </w:rPr>
        <w:fldChar w:fldCharType="end"/>
      </w:r>
      <w:r w:rsidRPr="00116CF3">
        <w:rPr>
          <w:rFonts w:ascii="Arial" w:hAnsi="Arial" w:cs="Arial"/>
        </w:rPr>
        <w:t xml:space="preserve"> dijagram aktivnosti pretvorbe mjernih jedinica</w:t>
      </w:r>
    </w:p>
    <w:p w14:paraId="70D65479" w14:textId="61CC3707" w:rsidR="00BC5449" w:rsidRPr="00116CF3" w:rsidRDefault="00BC5449" w:rsidP="001F4C0E">
      <w:pPr>
        <w:spacing w:after="0" w:line="300" w:lineRule="auto"/>
        <w:rPr>
          <w:rFonts w:ascii="Arial" w:hAnsi="Arial" w:cs="Arial"/>
        </w:rPr>
      </w:pPr>
      <w:r w:rsidRPr="00116CF3">
        <w:rPr>
          <w:rFonts w:ascii="Arial" w:hAnsi="Arial" w:cs="Arial"/>
        </w:rPr>
        <w:br w:type="page"/>
      </w:r>
    </w:p>
    <w:p w14:paraId="3D0D12C0" w14:textId="087C843E" w:rsidR="00FF1BB9" w:rsidRPr="00116CF3" w:rsidRDefault="00FF1BB9" w:rsidP="001F4C0E">
      <w:pPr>
        <w:pStyle w:val="Naslov1"/>
        <w:spacing w:line="300" w:lineRule="auto"/>
        <w:rPr>
          <w:rFonts w:ascii="Arial" w:hAnsi="Arial" w:cs="Arial"/>
        </w:rPr>
      </w:pPr>
      <w:bookmarkStart w:id="37" w:name="_Toc65748029"/>
      <w:bookmarkStart w:id="38" w:name="_Toc163768791"/>
      <w:r w:rsidRPr="00116CF3">
        <w:rPr>
          <w:rFonts w:ascii="Arial" w:hAnsi="Arial" w:cs="Arial"/>
        </w:rPr>
        <w:lastRenderedPageBreak/>
        <w:t>Slučaj uporabe UC9 – Detaljan prikaz recepata</w:t>
      </w:r>
      <w:bookmarkEnd w:id="37"/>
      <w:bookmarkEnd w:id="38"/>
    </w:p>
    <w:p w14:paraId="39951835" w14:textId="77777777" w:rsidR="00FF1BB9" w:rsidRPr="00116CF3" w:rsidRDefault="00FF1BB9" w:rsidP="001F4C0E">
      <w:pPr>
        <w:spacing w:line="300" w:lineRule="auto"/>
        <w:rPr>
          <w:rFonts w:ascii="Arial" w:hAnsi="Arial" w:cs="Arial"/>
          <w:sz w:val="24"/>
        </w:rPr>
      </w:pPr>
    </w:p>
    <w:tbl>
      <w:tblPr>
        <w:tblW w:w="9000" w:type="dxa"/>
        <w:jc w:val="center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FF1BB9" w:rsidRPr="00116CF3" w14:paraId="5CE15482" w14:textId="77777777" w:rsidTr="001F4C0E">
        <w:trPr>
          <w:cantSplit/>
          <w:jc w:val="center"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7CE7588" w14:textId="77777777" w:rsidR="00FF1BB9" w:rsidRPr="00116CF3" w:rsidRDefault="00FF1BB9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Naziv slučaja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67FB8CD" w14:textId="77777777" w:rsidR="00FF1BB9" w:rsidRPr="00116CF3" w:rsidRDefault="00FF1BB9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Detaljan prikaz recepata</w:t>
            </w:r>
          </w:p>
        </w:tc>
      </w:tr>
      <w:tr w:rsidR="00FF1BB9" w:rsidRPr="00116CF3" w14:paraId="61D3A428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B73D65E" w14:textId="77777777" w:rsidR="00FF1BB9" w:rsidRPr="00116CF3" w:rsidRDefault="00FF1BB9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5F3B781" w14:textId="77777777" w:rsidR="00FF1BB9" w:rsidRPr="00116CF3" w:rsidRDefault="00FF1BB9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 xml:space="preserve">Nalaženje detalja pojedinog recepata. </w:t>
            </w:r>
          </w:p>
        </w:tc>
      </w:tr>
      <w:tr w:rsidR="00FF1BB9" w:rsidRPr="00116CF3" w14:paraId="7730FD1C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F4D79A3" w14:textId="77777777" w:rsidR="00FF1BB9" w:rsidRPr="00116CF3" w:rsidRDefault="00FF1BB9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Uloge (</w:t>
            </w:r>
            <w:r w:rsidRPr="00116CF3">
              <w:rPr>
                <w:rFonts w:ascii="Arial" w:hAnsi="Arial" w:cs="Arial"/>
                <w:b/>
                <w:i/>
                <w:sz w:val="20"/>
                <w:szCs w:val="20"/>
              </w:rPr>
              <w:t>role</w:t>
            </w:r>
            <w:r w:rsidRPr="00116CF3">
              <w:rPr>
                <w:rFonts w:ascii="Arial" w:hAnsi="Arial" w:cs="Arial"/>
                <w:b/>
                <w:sz w:val="20"/>
                <w:szCs w:val="20"/>
              </w:rPr>
              <w:t>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A40134B" w14:textId="77777777" w:rsidR="00FF1BB9" w:rsidRPr="00116CF3" w:rsidRDefault="00FF1BB9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Korisnik</w:t>
            </w:r>
          </w:p>
        </w:tc>
      </w:tr>
      <w:tr w:rsidR="00FF1BB9" w:rsidRPr="00116CF3" w14:paraId="39E82F44" w14:textId="77777777" w:rsidTr="001F4C0E">
        <w:trPr>
          <w:cantSplit/>
          <w:trHeight w:val="648"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D6B0559" w14:textId="77777777" w:rsidR="00FF1BB9" w:rsidRPr="00116CF3" w:rsidRDefault="00FF1BB9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DB8E9A4" w14:textId="77777777" w:rsidR="00FF1BB9" w:rsidRPr="00116CF3" w:rsidRDefault="00FF1BB9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Pregled detalja recepata u ponudi.</w:t>
            </w:r>
          </w:p>
        </w:tc>
      </w:tr>
      <w:tr w:rsidR="00FF1BB9" w:rsidRPr="00116CF3" w14:paraId="48F84A1E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B6A12C1" w14:textId="77777777" w:rsidR="00FF1BB9" w:rsidRPr="00116CF3" w:rsidRDefault="00FF1BB9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F5E41CA" w14:textId="77777777" w:rsidR="00FF1BB9" w:rsidRPr="00116CF3" w:rsidRDefault="00FF1BB9" w:rsidP="001F4C0E">
            <w:pPr>
              <w:pStyle w:val="Odlomakpopisa"/>
              <w:numPr>
                <w:ilvl w:val="0"/>
                <w:numId w:val="16"/>
              </w:num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Korisnik izabire recept iz liste proizvoda unutar svog sučelja</w:t>
            </w:r>
          </w:p>
          <w:p w14:paraId="6E0ECDC1" w14:textId="77777777" w:rsidR="00FF1BB9" w:rsidRPr="00116CF3" w:rsidRDefault="00FF1BB9" w:rsidP="001F4C0E">
            <w:pPr>
              <w:pStyle w:val="Odlomakpopisa"/>
              <w:numPr>
                <w:ilvl w:val="0"/>
                <w:numId w:val="16"/>
              </w:num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Korisnik gleda detalje proizvoda koji su dostupni u sučelju.</w:t>
            </w:r>
          </w:p>
        </w:tc>
      </w:tr>
      <w:tr w:rsidR="00FF1BB9" w:rsidRPr="00116CF3" w14:paraId="72BBC4BA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840350A" w14:textId="77777777" w:rsidR="00FF1BB9" w:rsidRPr="00116CF3" w:rsidRDefault="00FF1BB9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23FC029" w14:textId="77777777" w:rsidR="00FF1BB9" w:rsidRPr="00116CF3" w:rsidRDefault="00FF1BB9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FF1BB9" w:rsidRPr="00116CF3" w14:paraId="4DADA53C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876F9A0" w14:textId="77777777" w:rsidR="00FF1BB9" w:rsidRPr="00116CF3" w:rsidRDefault="00FF1BB9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75331E2" w14:textId="77777777" w:rsidR="00FF1BB9" w:rsidRPr="00116CF3" w:rsidRDefault="00FF1BB9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FF1BB9" w:rsidRPr="00116CF3" w14:paraId="3317F77B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9A8CBA3" w14:textId="77777777" w:rsidR="00FF1BB9" w:rsidRPr="00116CF3" w:rsidRDefault="00FF1BB9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B98E1B6" w14:textId="77777777" w:rsidR="00FF1BB9" w:rsidRPr="00116CF3" w:rsidRDefault="00FF1BB9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FF1BB9" w:rsidRPr="00116CF3" w14:paraId="2F8C668C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97E06F8" w14:textId="77777777" w:rsidR="00FF1BB9" w:rsidRPr="00116CF3" w:rsidRDefault="00FF1BB9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2DE3767" w14:textId="77777777" w:rsidR="00FF1BB9" w:rsidRPr="00116CF3" w:rsidRDefault="00FF1BB9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Dijalog s listom recepata mora biti dostupan i funkcionalan unutar</w:t>
            </w:r>
          </w:p>
          <w:p w14:paraId="1200460F" w14:textId="77777777" w:rsidR="00FF1BB9" w:rsidRPr="00116CF3" w:rsidRDefault="00FF1BB9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 xml:space="preserve">korisničkog sučelja. </w:t>
            </w:r>
          </w:p>
        </w:tc>
      </w:tr>
      <w:tr w:rsidR="00FF1BB9" w:rsidRPr="00116CF3" w14:paraId="6656C76F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846CC12" w14:textId="77777777" w:rsidR="00FF1BB9" w:rsidRPr="00116CF3" w:rsidRDefault="00FF1BB9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0F0FA5C2" w14:textId="77777777" w:rsidR="00FF1BB9" w:rsidRPr="00116CF3" w:rsidRDefault="00FF1BB9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FF1BB9" w:rsidRPr="00116CF3" w14:paraId="257E5AFA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A2DE3DD" w14:textId="77777777" w:rsidR="00FF1BB9" w:rsidRPr="00116CF3" w:rsidRDefault="00FF1BB9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Počinje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D8B5666" w14:textId="77777777" w:rsidR="00FF1BB9" w:rsidRPr="00116CF3" w:rsidRDefault="00FF1BB9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Korisnik je u sučelju dobio na uvid rezultate upita</w:t>
            </w:r>
          </w:p>
        </w:tc>
      </w:tr>
      <w:tr w:rsidR="00FF1BB9" w:rsidRPr="00116CF3" w14:paraId="618A4834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B74ED14" w14:textId="77777777" w:rsidR="00FF1BB9" w:rsidRPr="00116CF3" w:rsidRDefault="00FF1BB9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Završava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FB80450" w14:textId="77777777" w:rsidR="00FF1BB9" w:rsidRPr="00116CF3" w:rsidRDefault="00FF1BB9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Korisnik je dobio željenu informaciju ili odustaje od daljnjeg pregleda</w:t>
            </w:r>
          </w:p>
        </w:tc>
      </w:tr>
      <w:tr w:rsidR="00FF1BB9" w:rsidRPr="00116CF3" w14:paraId="70201D00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100D640" w14:textId="77777777" w:rsidR="00FF1BB9" w:rsidRPr="00116CF3" w:rsidRDefault="00FF1BB9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20EE2CF" w14:textId="35A2B0D6" w:rsidR="00FF1BB9" w:rsidRPr="00116CF3" w:rsidRDefault="00FF1BB9" w:rsidP="001F4C0E">
            <w:pPr>
              <w:pStyle w:val="Odlomakpopisa"/>
              <w:numPr>
                <w:ilvl w:val="0"/>
                <w:numId w:val="16"/>
              </w:num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Korisnik nije našao željeni proizvod ili informacije te ponovno</w:t>
            </w:r>
            <w:r w:rsidR="003431E2" w:rsidRPr="00116CF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116CF3">
              <w:rPr>
                <w:rFonts w:ascii="Arial" w:hAnsi="Arial" w:cs="Arial"/>
                <w:sz w:val="20"/>
                <w:szCs w:val="20"/>
              </w:rPr>
              <w:t>započinje pretragu</w:t>
            </w:r>
          </w:p>
        </w:tc>
      </w:tr>
      <w:tr w:rsidR="00FF1BB9" w:rsidRPr="00116CF3" w14:paraId="6BB709DD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B05883B" w14:textId="77777777" w:rsidR="00FF1BB9" w:rsidRPr="00116CF3" w:rsidRDefault="00FF1BB9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E480365" w14:textId="77777777" w:rsidR="00FF1BB9" w:rsidRPr="00116CF3" w:rsidRDefault="00FF1BB9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UC3, UC7, UC5</w:t>
            </w:r>
          </w:p>
        </w:tc>
      </w:tr>
      <w:tr w:rsidR="00FF1BB9" w:rsidRPr="00116CF3" w14:paraId="47A952F8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8024AC2" w14:textId="77777777" w:rsidR="00FF1BB9" w:rsidRPr="00116CF3" w:rsidRDefault="00FF1BB9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AFAEED6" w14:textId="77777777" w:rsidR="00FF1BB9" w:rsidRPr="00116CF3" w:rsidRDefault="00FF1BB9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FF1BB9" w:rsidRPr="00116CF3" w14:paraId="776673F8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45E0DC05" w14:textId="77777777" w:rsidR="00FF1BB9" w:rsidRPr="00116CF3" w:rsidRDefault="00FF1BB9" w:rsidP="001F4C0E">
            <w:pPr>
              <w:spacing w:line="30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116CF3">
              <w:rPr>
                <w:rFonts w:ascii="Arial" w:hAnsi="Arial" w:cs="Arial"/>
                <w:b/>
                <w:sz w:val="20"/>
                <w:szCs w:val="20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5E65832E" w14:textId="77777777" w:rsidR="00FF1BB9" w:rsidRPr="00116CF3" w:rsidRDefault="00FF1BB9" w:rsidP="001F4C0E">
            <w:pPr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MUST</w:t>
            </w:r>
          </w:p>
        </w:tc>
      </w:tr>
    </w:tbl>
    <w:p w14:paraId="77FC204C" w14:textId="14A16A9A" w:rsidR="008B283A" w:rsidRPr="00116CF3" w:rsidRDefault="008B283A" w:rsidP="001F4C0E">
      <w:pPr>
        <w:keepNext/>
        <w:spacing w:line="300" w:lineRule="auto"/>
        <w:jc w:val="both"/>
        <w:rPr>
          <w:rFonts w:ascii="Arial" w:hAnsi="Arial" w:cs="Arial"/>
        </w:rPr>
      </w:pPr>
      <w:r w:rsidRPr="00116CF3">
        <w:rPr>
          <w:rFonts w:ascii="Arial" w:hAnsi="Arial" w:cs="Arial"/>
          <w:sz w:val="24"/>
        </w:rPr>
        <w:lastRenderedPageBreak/>
        <w:t xml:space="preserve">Slika 10 </w:t>
      </w:r>
      <w:r w:rsidRPr="00116CF3">
        <w:rPr>
          <w:rFonts w:ascii="Arial" w:hAnsi="Arial" w:cs="Arial"/>
          <w:sz w:val="24"/>
        </w:rPr>
        <w:t xml:space="preserve">dijagramom </w:t>
      </w:r>
      <w:r w:rsidRPr="00116CF3">
        <w:rPr>
          <w:rFonts w:ascii="Arial" w:hAnsi="Arial" w:cs="Arial"/>
          <w:sz w:val="24"/>
        </w:rPr>
        <w:t>slijeda detaljnije prikazuje postupak detaljnog prikaza recepta</w:t>
      </w:r>
    </w:p>
    <w:p w14:paraId="0D265FEA" w14:textId="4E002E46" w:rsidR="007F136B" w:rsidRPr="00116CF3" w:rsidRDefault="007F136B" w:rsidP="001F4C0E">
      <w:pPr>
        <w:keepNext/>
        <w:spacing w:line="300" w:lineRule="auto"/>
        <w:rPr>
          <w:rFonts w:ascii="Arial" w:hAnsi="Arial" w:cs="Arial"/>
        </w:rPr>
      </w:pPr>
      <w:r w:rsidRPr="00116CF3">
        <w:rPr>
          <w:rFonts w:ascii="Arial" w:hAnsi="Arial" w:cs="Arial"/>
          <w:noProof/>
          <w:sz w:val="24"/>
        </w:rPr>
        <w:drawing>
          <wp:inline distT="0" distB="0" distL="0" distR="0" wp14:anchorId="6DDBBA82" wp14:editId="29437AD3">
            <wp:extent cx="5760720" cy="4486275"/>
            <wp:effectExtent l="0" t="0" r="0" b="9525"/>
            <wp:docPr id="1228915314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9153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BDF64" w14:textId="642C27A2" w:rsidR="00FF1BB9" w:rsidRPr="00116CF3" w:rsidRDefault="007F136B" w:rsidP="001F4C0E">
      <w:pPr>
        <w:pStyle w:val="Opisslike"/>
        <w:spacing w:line="300" w:lineRule="auto"/>
        <w:jc w:val="center"/>
        <w:rPr>
          <w:rFonts w:ascii="Arial" w:hAnsi="Arial" w:cs="Arial"/>
          <w:sz w:val="24"/>
        </w:rPr>
      </w:pPr>
      <w:r w:rsidRPr="00116CF3">
        <w:rPr>
          <w:rFonts w:ascii="Arial" w:hAnsi="Arial" w:cs="Arial"/>
        </w:rPr>
        <w:t xml:space="preserve">Slika </w:t>
      </w:r>
      <w:r w:rsidR="005B71E9" w:rsidRPr="00116CF3">
        <w:rPr>
          <w:rFonts w:ascii="Arial" w:hAnsi="Arial" w:cs="Arial"/>
        </w:rPr>
        <w:fldChar w:fldCharType="begin"/>
      </w:r>
      <w:r w:rsidR="005B71E9" w:rsidRPr="00116CF3">
        <w:rPr>
          <w:rFonts w:ascii="Arial" w:hAnsi="Arial" w:cs="Arial"/>
        </w:rPr>
        <w:instrText xml:space="preserve"> SEQ Slika \* ARABIC </w:instrText>
      </w:r>
      <w:r w:rsidR="005B71E9" w:rsidRPr="00116CF3">
        <w:rPr>
          <w:rFonts w:ascii="Arial" w:hAnsi="Arial" w:cs="Arial"/>
        </w:rPr>
        <w:fldChar w:fldCharType="separate"/>
      </w:r>
      <w:r w:rsidR="001F4C0E">
        <w:rPr>
          <w:rFonts w:ascii="Arial" w:hAnsi="Arial" w:cs="Arial"/>
          <w:noProof/>
        </w:rPr>
        <w:t>10</w:t>
      </w:r>
      <w:r w:rsidR="005B71E9" w:rsidRPr="00116CF3">
        <w:rPr>
          <w:rFonts w:ascii="Arial" w:hAnsi="Arial" w:cs="Arial"/>
          <w:noProof/>
        </w:rPr>
        <w:fldChar w:fldCharType="end"/>
      </w:r>
      <w:r w:rsidRPr="00116CF3">
        <w:rPr>
          <w:rFonts w:ascii="Arial" w:hAnsi="Arial" w:cs="Arial"/>
        </w:rPr>
        <w:t xml:space="preserve"> Dijagram slijeda za </w:t>
      </w:r>
      <w:r w:rsidR="00D22928" w:rsidRPr="00116CF3">
        <w:rPr>
          <w:rFonts w:ascii="Arial" w:hAnsi="Arial" w:cs="Arial"/>
        </w:rPr>
        <w:t>d</w:t>
      </w:r>
      <w:r w:rsidRPr="00116CF3">
        <w:rPr>
          <w:rFonts w:ascii="Arial" w:hAnsi="Arial" w:cs="Arial"/>
        </w:rPr>
        <w:t>etaljan prikaz recepta</w:t>
      </w:r>
    </w:p>
    <w:p w14:paraId="4D9A9E2F" w14:textId="5DF84AF8" w:rsidR="007F136B" w:rsidRPr="001F4C0E" w:rsidRDefault="001F4C0E" w:rsidP="001F4C0E">
      <w:pPr>
        <w:pStyle w:val="Naslov1"/>
      </w:pPr>
      <w:r w:rsidRPr="00116CF3">
        <w:t>Dodatni opis sustava</w:t>
      </w:r>
    </w:p>
    <w:p w14:paraId="62228928" w14:textId="77777777" w:rsidR="009E2DFE" w:rsidRPr="00116CF3" w:rsidRDefault="009E2DFE" w:rsidP="001F4C0E">
      <w:pPr>
        <w:spacing w:after="0" w:line="300" w:lineRule="auto"/>
        <w:jc w:val="both"/>
        <w:rPr>
          <w:rFonts w:ascii="Arial" w:hAnsi="Arial" w:cs="Arial"/>
          <w:sz w:val="24"/>
        </w:rPr>
      </w:pPr>
      <w:bookmarkStart w:id="39" w:name="_Toc65748024"/>
      <w:r w:rsidRPr="00116CF3">
        <w:rPr>
          <w:rFonts w:ascii="Arial" w:hAnsi="Arial" w:cs="Arial"/>
          <w:sz w:val="24"/>
        </w:rPr>
        <w:t xml:space="preserve">Dodatni zahtjevi na predviđeni sustav uključuju: </w:t>
      </w:r>
    </w:p>
    <w:p w14:paraId="61F4AFF3" w14:textId="1DC6E764" w:rsidR="009E2DFE" w:rsidRPr="00116CF3" w:rsidRDefault="009E2DFE" w:rsidP="001F4C0E">
      <w:pPr>
        <w:pStyle w:val="Odlomakpopisa"/>
        <w:numPr>
          <w:ilvl w:val="0"/>
          <w:numId w:val="19"/>
        </w:numPr>
        <w:spacing w:after="0" w:line="300" w:lineRule="auto"/>
        <w:jc w:val="both"/>
        <w:rPr>
          <w:rFonts w:ascii="Arial" w:hAnsi="Arial" w:cs="Arial"/>
          <w:sz w:val="24"/>
        </w:rPr>
      </w:pPr>
      <w:r w:rsidRPr="00116CF3">
        <w:rPr>
          <w:rFonts w:ascii="Arial" w:hAnsi="Arial" w:cs="Arial"/>
          <w:sz w:val="24"/>
        </w:rPr>
        <w:t xml:space="preserve">Navigacija unutar korisničkog sučelja treba biti ostvarena na način da se do svih predviđenih funkcionalnosti od strane bilo kojeg korisnika može doći u najviše </w:t>
      </w:r>
      <w:r w:rsidR="007720B8" w:rsidRPr="00116CF3">
        <w:rPr>
          <w:rFonts w:ascii="Arial" w:hAnsi="Arial" w:cs="Arial"/>
          <w:sz w:val="24"/>
        </w:rPr>
        <w:t>tri</w:t>
      </w:r>
      <w:r w:rsidRPr="00116CF3">
        <w:rPr>
          <w:rFonts w:ascii="Arial" w:hAnsi="Arial" w:cs="Arial"/>
          <w:sz w:val="24"/>
        </w:rPr>
        <w:t xml:space="preserve"> do</w:t>
      </w:r>
      <w:r w:rsidR="007720B8" w:rsidRPr="00116CF3">
        <w:rPr>
          <w:rFonts w:ascii="Arial" w:hAnsi="Arial" w:cs="Arial"/>
          <w:sz w:val="24"/>
        </w:rPr>
        <w:t xml:space="preserve"> četiri</w:t>
      </w:r>
      <w:r w:rsidRPr="00116CF3">
        <w:rPr>
          <w:rFonts w:ascii="Arial" w:hAnsi="Arial" w:cs="Arial"/>
          <w:sz w:val="24"/>
        </w:rPr>
        <w:t xml:space="preserve"> klika mišem. </w:t>
      </w:r>
    </w:p>
    <w:p w14:paraId="030EF71D" w14:textId="7A84ECA5" w:rsidR="009E2DFE" w:rsidRPr="00116CF3" w:rsidRDefault="009E2DFE" w:rsidP="001F4C0E">
      <w:pPr>
        <w:pStyle w:val="Odlomakpopisa"/>
        <w:numPr>
          <w:ilvl w:val="0"/>
          <w:numId w:val="19"/>
        </w:numPr>
        <w:spacing w:after="0" w:line="300" w:lineRule="auto"/>
        <w:jc w:val="both"/>
        <w:rPr>
          <w:rFonts w:ascii="Arial" w:hAnsi="Arial" w:cs="Arial"/>
          <w:sz w:val="24"/>
        </w:rPr>
      </w:pPr>
      <w:r w:rsidRPr="00116CF3">
        <w:rPr>
          <w:rFonts w:ascii="Arial" w:hAnsi="Arial" w:cs="Arial"/>
          <w:sz w:val="24"/>
        </w:rPr>
        <w:t xml:space="preserve">Odgovor na svaki klik unutar korisničkog sučelja se u redovitim okolnostima ne bi trebao čekati duže od sekunde vremena. </w:t>
      </w:r>
    </w:p>
    <w:p w14:paraId="702AD458" w14:textId="1C8FDC91" w:rsidR="009E2DFE" w:rsidRPr="00116CF3" w:rsidRDefault="009E2DFE" w:rsidP="001F4C0E">
      <w:pPr>
        <w:pStyle w:val="Odlomakpopisa"/>
        <w:numPr>
          <w:ilvl w:val="0"/>
          <w:numId w:val="19"/>
        </w:numPr>
        <w:spacing w:after="0" w:line="300" w:lineRule="auto"/>
        <w:jc w:val="both"/>
        <w:rPr>
          <w:rFonts w:ascii="Arial" w:hAnsi="Arial" w:cs="Arial"/>
          <w:sz w:val="24"/>
        </w:rPr>
      </w:pPr>
      <w:r w:rsidRPr="00116CF3">
        <w:rPr>
          <w:rFonts w:ascii="Arial" w:hAnsi="Arial" w:cs="Arial"/>
          <w:sz w:val="24"/>
        </w:rPr>
        <w:t xml:space="preserve">Pohrana sadržaja baze podataka u vanjska spremišta podataka treba biti poduprta odgovarajućih sigurnosnim mehanizmima zaštite podataka. </w:t>
      </w:r>
    </w:p>
    <w:p w14:paraId="589C52A3" w14:textId="77777777" w:rsidR="00D81E3A" w:rsidRPr="00116CF3" w:rsidRDefault="00D81E3A" w:rsidP="001F4C0E">
      <w:pPr>
        <w:spacing w:after="0" w:line="300" w:lineRule="auto"/>
        <w:rPr>
          <w:rFonts w:ascii="Arial" w:hAnsi="Arial" w:cs="Arial"/>
          <w:sz w:val="24"/>
          <w:highlight w:val="cyan"/>
        </w:rPr>
      </w:pPr>
    </w:p>
    <w:p w14:paraId="2FDFFDDF" w14:textId="3C8BD5C8" w:rsidR="00C4142F" w:rsidRPr="00C4142F" w:rsidRDefault="00D81E3A" w:rsidP="001F4C0E">
      <w:pPr>
        <w:spacing w:after="0" w:line="300" w:lineRule="auto"/>
        <w:rPr>
          <w:rFonts w:ascii="Arial" w:hAnsi="Arial" w:cs="Arial"/>
        </w:rPr>
      </w:pPr>
      <w:r w:rsidRPr="00116CF3">
        <w:rPr>
          <w:rFonts w:ascii="Arial" w:hAnsi="Arial" w:cs="Arial"/>
        </w:rPr>
        <w:br w:type="page"/>
      </w:r>
    </w:p>
    <w:p w14:paraId="63B4D0AA" w14:textId="1977581D" w:rsidR="00C4142F" w:rsidRPr="00C4142F" w:rsidRDefault="00686FBD" w:rsidP="001F4C0E">
      <w:pPr>
        <w:pStyle w:val="Naslov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40" w:name="_Toc163768793"/>
      <w:r w:rsidRPr="00116CF3">
        <w:rPr>
          <w:rFonts w:ascii="Arial" w:hAnsi="Arial" w:cs="Arial"/>
        </w:rPr>
        <w:lastRenderedPageBreak/>
        <w:t>Arhitektura sustava programske potpore</w:t>
      </w:r>
      <w:bookmarkEnd w:id="39"/>
      <w:bookmarkEnd w:id="40"/>
    </w:p>
    <w:p w14:paraId="635F8832" w14:textId="77777777" w:rsidR="00791515" w:rsidRPr="00116CF3" w:rsidRDefault="00791515" w:rsidP="001F4C0E">
      <w:pPr>
        <w:spacing w:after="160" w:line="300" w:lineRule="auto"/>
        <w:jc w:val="both"/>
        <w:rPr>
          <w:rFonts w:ascii="Arial" w:hAnsi="Arial" w:cs="Arial"/>
        </w:rPr>
      </w:pPr>
    </w:p>
    <w:p w14:paraId="2007E1E8" w14:textId="6FA6981C" w:rsidR="008B283A" w:rsidRPr="00116CF3" w:rsidRDefault="008B283A" w:rsidP="001F4C0E">
      <w:pPr>
        <w:spacing w:line="300" w:lineRule="auto"/>
        <w:jc w:val="both"/>
        <w:rPr>
          <w:rFonts w:ascii="Arial" w:hAnsi="Arial" w:cs="Arial"/>
          <w:sz w:val="24"/>
          <w:szCs w:val="24"/>
        </w:rPr>
      </w:pPr>
      <w:r w:rsidRPr="00116CF3">
        <w:rPr>
          <w:rFonts w:ascii="Arial" w:hAnsi="Arial" w:cs="Arial"/>
          <w:sz w:val="24"/>
          <w:szCs w:val="24"/>
        </w:rPr>
        <w:t xml:space="preserve">Slika 11.  </w:t>
      </w:r>
      <w:r w:rsidRPr="00116CF3">
        <w:rPr>
          <w:rFonts w:ascii="Arial" w:hAnsi="Arial" w:cs="Arial"/>
          <w:sz w:val="24"/>
          <w:szCs w:val="24"/>
        </w:rPr>
        <w:t>daje prikaz arhitekture povezanosti podsustava koji čine web aplikaciju pretrage recepata</w:t>
      </w:r>
    </w:p>
    <w:p w14:paraId="20836A19" w14:textId="54650BD8" w:rsidR="00995E25" w:rsidRPr="00116CF3" w:rsidRDefault="00995E25" w:rsidP="001F4C0E">
      <w:pPr>
        <w:keepNext/>
        <w:spacing w:after="0" w:line="300" w:lineRule="auto"/>
        <w:jc w:val="center"/>
        <w:rPr>
          <w:rFonts w:ascii="Arial" w:hAnsi="Arial" w:cs="Arial"/>
        </w:rPr>
      </w:pPr>
      <w:r w:rsidRPr="00116CF3">
        <w:rPr>
          <w:rFonts w:ascii="Arial" w:hAnsi="Arial" w:cs="Arial"/>
          <w:noProof/>
          <w:sz w:val="24"/>
        </w:rPr>
        <w:drawing>
          <wp:inline distT="0" distB="0" distL="0" distR="0" wp14:anchorId="3FE54616" wp14:editId="36E5100E">
            <wp:extent cx="4657725" cy="2741135"/>
            <wp:effectExtent l="0" t="0" r="0" b="2540"/>
            <wp:docPr id="199975092" name="Slika 1" descr="Slika na kojoj se prikazuje tekst, Post-it papirić, dijagram, crt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75092" name="Slika 1" descr="Slika na kojoj se prikazuje tekst, Post-it papirić, dijagram, crta&#10;&#10;Opis je automatski generiran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71416" cy="274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291F5" w14:textId="39BE4087" w:rsidR="00995E25" w:rsidRPr="00116CF3" w:rsidRDefault="00995E25" w:rsidP="001F4C0E">
      <w:pPr>
        <w:pStyle w:val="Opisslike"/>
        <w:spacing w:line="300" w:lineRule="auto"/>
        <w:jc w:val="center"/>
        <w:rPr>
          <w:rFonts w:ascii="Arial" w:hAnsi="Arial" w:cs="Arial"/>
        </w:rPr>
      </w:pPr>
      <w:r w:rsidRPr="00116CF3">
        <w:rPr>
          <w:rFonts w:ascii="Arial" w:hAnsi="Arial" w:cs="Arial"/>
        </w:rPr>
        <w:t xml:space="preserve">Slika </w:t>
      </w:r>
      <w:r w:rsidR="005B71E9" w:rsidRPr="00116CF3">
        <w:rPr>
          <w:rFonts w:ascii="Arial" w:hAnsi="Arial" w:cs="Arial"/>
        </w:rPr>
        <w:fldChar w:fldCharType="begin"/>
      </w:r>
      <w:r w:rsidR="005B71E9" w:rsidRPr="00116CF3">
        <w:rPr>
          <w:rFonts w:ascii="Arial" w:hAnsi="Arial" w:cs="Arial"/>
        </w:rPr>
        <w:instrText xml:space="preserve"> SEQ Slika \* ARABIC </w:instrText>
      </w:r>
      <w:r w:rsidR="005B71E9" w:rsidRPr="00116CF3">
        <w:rPr>
          <w:rFonts w:ascii="Arial" w:hAnsi="Arial" w:cs="Arial"/>
        </w:rPr>
        <w:fldChar w:fldCharType="separate"/>
      </w:r>
      <w:r w:rsidR="001F4C0E">
        <w:rPr>
          <w:rFonts w:ascii="Arial" w:hAnsi="Arial" w:cs="Arial"/>
          <w:noProof/>
        </w:rPr>
        <w:t>11</w:t>
      </w:r>
      <w:r w:rsidR="005B71E9" w:rsidRPr="00116CF3">
        <w:rPr>
          <w:rFonts w:ascii="Arial" w:hAnsi="Arial" w:cs="Arial"/>
          <w:noProof/>
        </w:rPr>
        <w:fldChar w:fldCharType="end"/>
      </w:r>
      <w:r w:rsidRPr="00116CF3">
        <w:rPr>
          <w:rFonts w:ascii="Arial" w:hAnsi="Arial" w:cs="Arial"/>
        </w:rPr>
        <w:t xml:space="preserve"> Arhitektura povezanosti podsustava pregleda recepata</w:t>
      </w:r>
    </w:p>
    <w:p w14:paraId="67E38983" w14:textId="436683CB" w:rsidR="00995E25" w:rsidRPr="00116CF3" w:rsidRDefault="00995E25" w:rsidP="001F4C0E">
      <w:pPr>
        <w:spacing w:line="300" w:lineRule="auto"/>
        <w:jc w:val="both"/>
        <w:rPr>
          <w:rFonts w:ascii="Arial" w:hAnsi="Arial" w:cs="Arial"/>
          <w:sz w:val="24"/>
          <w:szCs w:val="24"/>
        </w:rPr>
      </w:pPr>
      <w:r w:rsidRPr="00116CF3">
        <w:rPr>
          <w:rFonts w:ascii="Arial" w:hAnsi="Arial" w:cs="Arial"/>
          <w:sz w:val="24"/>
          <w:szCs w:val="24"/>
        </w:rPr>
        <w:t>Slika 1</w:t>
      </w:r>
      <w:r w:rsidR="00CF18EA">
        <w:rPr>
          <w:rFonts w:ascii="Arial" w:hAnsi="Arial" w:cs="Arial"/>
          <w:sz w:val="24"/>
          <w:szCs w:val="24"/>
        </w:rPr>
        <w:t>2</w:t>
      </w:r>
      <w:r w:rsidRPr="00116CF3">
        <w:rPr>
          <w:rFonts w:ascii="Arial" w:hAnsi="Arial" w:cs="Arial"/>
          <w:sz w:val="24"/>
          <w:szCs w:val="24"/>
        </w:rPr>
        <w:t>. prikazuje opis entiteta korisnika koji može biti različitog tipa, odnosno imati različite razine pristupa: administrator i korisnik. Korisnik je opisan s nizom atributa koji ga jedinstveno identificiraju unutar sustava.</w:t>
      </w:r>
    </w:p>
    <w:p w14:paraId="0A9E8B10" w14:textId="77777777" w:rsidR="00BC3686" w:rsidRPr="00116CF3" w:rsidRDefault="00BC3686" w:rsidP="001F4C0E">
      <w:pPr>
        <w:keepNext/>
        <w:spacing w:line="300" w:lineRule="auto"/>
        <w:jc w:val="center"/>
        <w:rPr>
          <w:rFonts w:ascii="Arial" w:hAnsi="Arial" w:cs="Arial"/>
        </w:rPr>
      </w:pPr>
      <w:r w:rsidRPr="00116CF3">
        <w:rPr>
          <w:rFonts w:ascii="Arial" w:hAnsi="Arial" w:cs="Arial"/>
          <w:noProof/>
        </w:rPr>
        <w:drawing>
          <wp:inline distT="0" distB="0" distL="0" distR="0" wp14:anchorId="68F9D2AF" wp14:editId="79DCE2D8">
            <wp:extent cx="4019550" cy="2909655"/>
            <wp:effectExtent l="0" t="0" r="0" b="5080"/>
            <wp:docPr id="1376813234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81323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25424" cy="291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EDFA5" w14:textId="38477221" w:rsidR="00CF18EA" w:rsidRDefault="00BC3686" w:rsidP="001F4C0E">
      <w:pPr>
        <w:pStyle w:val="Opisslike"/>
        <w:spacing w:line="300" w:lineRule="auto"/>
        <w:jc w:val="center"/>
        <w:rPr>
          <w:rFonts w:ascii="Arial" w:hAnsi="Arial" w:cs="Arial"/>
        </w:rPr>
      </w:pPr>
      <w:r w:rsidRPr="00116CF3">
        <w:rPr>
          <w:rFonts w:ascii="Arial" w:hAnsi="Arial" w:cs="Arial"/>
        </w:rPr>
        <w:t xml:space="preserve">Slika </w:t>
      </w:r>
      <w:r w:rsidR="005B71E9" w:rsidRPr="00116CF3">
        <w:rPr>
          <w:rFonts w:ascii="Arial" w:hAnsi="Arial" w:cs="Arial"/>
        </w:rPr>
        <w:fldChar w:fldCharType="begin"/>
      </w:r>
      <w:r w:rsidR="005B71E9" w:rsidRPr="00116CF3">
        <w:rPr>
          <w:rFonts w:ascii="Arial" w:hAnsi="Arial" w:cs="Arial"/>
        </w:rPr>
        <w:instrText xml:space="preserve"> SEQ Slika \* ARABIC </w:instrText>
      </w:r>
      <w:r w:rsidR="005B71E9" w:rsidRPr="00116CF3">
        <w:rPr>
          <w:rFonts w:ascii="Arial" w:hAnsi="Arial" w:cs="Arial"/>
        </w:rPr>
        <w:fldChar w:fldCharType="separate"/>
      </w:r>
      <w:r w:rsidR="001F4C0E">
        <w:rPr>
          <w:rFonts w:ascii="Arial" w:hAnsi="Arial" w:cs="Arial"/>
          <w:noProof/>
        </w:rPr>
        <w:t>12</w:t>
      </w:r>
      <w:r w:rsidR="005B71E9" w:rsidRPr="00116CF3">
        <w:rPr>
          <w:rFonts w:ascii="Arial" w:hAnsi="Arial" w:cs="Arial"/>
          <w:noProof/>
        </w:rPr>
        <w:fldChar w:fldCharType="end"/>
      </w:r>
      <w:r w:rsidRPr="00116CF3">
        <w:rPr>
          <w:rFonts w:ascii="Arial" w:hAnsi="Arial" w:cs="Arial"/>
        </w:rPr>
        <w:t xml:space="preserve"> opis entiteta korisnika</w:t>
      </w:r>
    </w:p>
    <w:p w14:paraId="777FFCA1" w14:textId="4E844C26" w:rsidR="00CF18EA" w:rsidRPr="00CF18EA" w:rsidRDefault="00CF18EA" w:rsidP="001F4C0E">
      <w:pPr>
        <w:spacing w:line="300" w:lineRule="auto"/>
        <w:jc w:val="both"/>
        <w:rPr>
          <w:rFonts w:ascii="Arial" w:hAnsi="Arial" w:cs="Arial"/>
          <w:noProof/>
          <w:sz w:val="24"/>
          <w:szCs w:val="24"/>
        </w:rPr>
      </w:pPr>
      <w:r w:rsidRPr="00CF18EA">
        <w:rPr>
          <w:rFonts w:ascii="Arial" w:hAnsi="Arial" w:cs="Arial"/>
          <w:noProof/>
          <w:sz w:val="24"/>
          <w:szCs w:val="24"/>
        </w:rPr>
        <w:lastRenderedPageBreak/>
        <w:t>Slika 1</w:t>
      </w:r>
      <w:r>
        <w:rPr>
          <w:rFonts w:ascii="Arial" w:hAnsi="Arial" w:cs="Arial"/>
          <w:noProof/>
          <w:sz w:val="24"/>
          <w:szCs w:val="24"/>
        </w:rPr>
        <w:t>3</w:t>
      </w:r>
      <w:r w:rsidRPr="00CF18EA">
        <w:rPr>
          <w:rFonts w:ascii="Arial" w:hAnsi="Arial" w:cs="Arial"/>
          <w:noProof/>
          <w:sz w:val="24"/>
          <w:szCs w:val="24"/>
        </w:rPr>
        <w:t xml:space="preserve"> prikazuje arhitekturu programske potpore web aplikacije pregleda recepata</w:t>
      </w:r>
    </w:p>
    <w:p w14:paraId="009A22F4" w14:textId="70368B04" w:rsidR="00CF18EA" w:rsidRDefault="00CF18EA" w:rsidP="001F4C0E">
      <w:pPr>
        <w:spacing w:line="300" w:lineRule="auto"/>
      </w:pPr>
      <w:r>
        <w:rPr>
          <w:noProof/>
        </w:rPr>
        <w:drawing>
          <wp:inline distT="0" distB="0" distL="0" distR="0" wp14:anchorId="4BDD8019" wp14:editId="11F63FDB">
            <wp:extent cx="5760720" cy="3089091"/>
            <wp:effectExtent l="0" t="0" r="0" b="0"/>
            <wp:docPr id="573647112" name="Slika 1" descr="Slika na kojoj se prikazuje tekst, snimka zaslona, softver, Ikona na računalu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647112" name="Slika 1" descr="Slika na kojoj se prikazuje tekst, snimka zaslona, softver, Ikona na računalu&#10;&#10;Opis je automatski generiran"/>
                    <pic:cNvPicPr/>
                  </pic:nvPicPr>
                  <pic:blipFill rotWithShape="1">
                    <a:blip r:embed="rId27"/>
                    <a:srcRect l="59359" t="69758" r="17328" b="15427"/>
                    <a:stretch/>
                  </pic:blipFill>
                  <pic:spPr bwMode="auto">
                    <a:xfrm>
                      <a:off x="0" y="0"/>
                      <a:ext cx="5760720" cy="3089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CBA03" w14:textId="243B2E3D" w:rsidR="00995E25" w:rsidRPr="00CF18EA" w:rsidRDefault="00CF18EA" w:rsidP="001F4C0E">
      <w:pPr>
        <w:pStyle w:val="Opisslike"/>
        <w:spacing w:line="300" w:lineRule="auto"/>
        <w:jc w:val="center"/>
        <w:rPr>
          <w:rFonts w:ascii="Arial" w:hAnsi="Arial" w:cs="Arial"/>
        </w:rPr>
      </w:pPr>
      <w:r w:rsidRPr="00CF18EA">
        <w:rPr>
          <w:rFonts w:ascii="Arial" w:hAnsi="Arial" w:cs="Arial"/>
        </w:rPr>
        <w:t xml:space="preserve">Slika </w:t>
      </w:r>
      <w:r w:rsidRPr="00CF18EA">
        <w:rPr>
          <w:rFonts w:ascii="Arial" w:hAnsi="Arial" w:cs="Arial"/>
        </w:rPr>
        <w:fldChar w:fldCharType="begin"/>
      </w:r>
      <w:r w:rsidRPr="00CF18EA">
        <w:rPr>
          <w:rFonts w:ascii="Arial" w:hAnsi="Arial" w:cs="Arial"/>
        </w:rPr>
        <w:instrText xml:space="preserve"> SEQ Slika \* ARABIC </w:instrText>
      </w:r>
      <w:r w:rsidRPr="00CF18EA">
        <w:rPr>
          <w:rFonts w:ascii="Arial" w:hAnsi="Arial" w:cs="Arial"/>
        </w:rPr>
        <w:fldChar w:fldCharType="separate"/>
      </w:r>
      <w:r w:rsidR="001F4C0E">
        <w:rPr>
          <w:rFonts w:ascii="Arial" w:hAnsi="Arial" w:cs="Arial"/>
          <w:noProof/>
        </w:rPr>
        <w:t>13</w:t>
      </w:r>
      <w:r w:rsidRPr="00CF18EA">
        <w:rPr>
          <w:rFonts w:ascii="Arial" w:hAnsi="Arial" w:cs="Arial"/>
        </w:rPr>
        <w:fldChar w:fldCharType="end"/>
      </w:r>
      <w:r w:rsidRPr="00CF18EA">
        <w:rPr>
          <w:rFonts w:ascii="Arial" w:hAnsi="Arial" w:cs="Arial"/>
        </w:rPr>
        <w:t>. Prikaz arhitekture programske potpore</w:t>
      </w:r>
    </w:p>
    <w:p w14:paraId="7B60B244" w14:textId="77777777" w:rsidR="00CF18EA" w:rsidRPr="00CF18EA" w:rsidRDefault="00CF18EA" w:rsidP="001F4C0E">
      <w:pPr>
        <w:spacing w:line="300" w:lineRule="auto"/>
        <w:jc w:val="both"/>
        <w:rPr>
          <w:rFonts w:ascii="Arial" w:hAnsi="Arial" w:cs="Arial"/>
        </w:rPr>
      </w:pPr>
    </w:p>
    <w:p w14:paraId="71E4211D" w14:textId="1BE751B8" w:rsidR="00CF18EA" w:rsidRDefault="00CF18EA" w:rsidP="001F4C0E">
      <w:pPr>
        <w:spacing w:line="300" w:lineRule="auto"/>
        <w:jc w:val="both"/>
        <w:rPr>
          <w:rFonts w:ascii="Arial" w:hAnsi="Arial" w:cs="Arial"/>
          <w:sz w:val="24"/>
          <w:szCs w:val="24"/>
          <w:highlight w:val="cyan"/>
        </w:rPr>
      </w:pPr>
      <w:r w:rsidRPr="00CF18EA">
        <w:rPr>
          <w:rFonts w:ascii="Arial" w:hAnsi="Arial" w:cs="Arial"/>
          <w:sz w:val="24"/>
          <w:szCs w:val="24"/>
          <w:highlight w:val="cyan"/>
        </w:rPr>
        <w:t xml:space="preserve">Ovdje se nastavlja s dokumentom projekta: treba najprije skicirati postignutu arhitekturu programske potpore. U tu svrhu može se grafički prikazati dijelove arhitekture i njihovu povezanost prema nekom postojećem ili </w:t>
      </w:r>
      <w:proofErr w:type="spellStart"/>
      <w:r w:rsidRPr="00CF18EA">
        <w:rPr>
          <w:rFonts w:ascii="Arial" w:hAnsi="Arial" w:cs="Arial"/>
          <w:sz w:val="24"/>
          <w:szCs w:val="24"/>
          <w:highlight w:val="cyan"/>
        </w:rPr>
        <w:t>novorazvijenom</w:t>
      </w:r>
      <w:proofErr w:type="spellEnd"/>
      <w:r w:rsidRPr="00CF18EA">
        <w:rPr>
          <w:rFonts w:ascii="Arial" w:hAnsi="Arial" w:cs="Arial"/>
          <w:sz w:val="24"/>
          <w:szCs w:val="24"/>
          <w:highlight w:val="cyan"/>
        </w:rPr>
        <w:t xml:space="preserve"> slučaju i dati kratki opis raspodjele funkcionalnosti po dijelovima sustava. Mogu se prenijeti grafički prikazi iz dokumenta DD.04 - Programska arhitektura i DFD.docx koji je zadan u okviru predmeta „Programskog inženjerstva u otvorenim sustavima“ ili se to napisati na drugi pregledan način.</w:t>
      </w:r>
    </w:p>
    <w:p w14:paraId="02308EEA" w14:textId="149DD608" w:rsidR="00CF18EA" w:rsidRPr="00CF18EA" w:rsidRDefault="00CF18EA" w:rsidP="001F4C0E">
      <w:pPr>
        <w:spacing w:after="0" w:line="300" w:lineRule="auto"/>
        <w:rPr>
          <w:rFonts w:ascii="Arial" w:hAnsi="Arial" w:cs="Arial"/>
          <w:sz w:val="24"/>
          <w:szCs w:val="24"/>
          <w:highlight w:val="cyan"/>
        </w:rPr>
      </w:pPr>
      <w:r>
        <w:rPr>
          <w:rFonts w:ascii="Arial" w:hAnsi="Arial" w:cs="Arial"/>
          <w:sz w:val="24"/>
          <w:szCs w:val="24"/>
          <w:highlight w:val="cyan"/>
        </w:rPr>
        <w:br w:type="page"/>
      </w:r>
    </w:p>
    <w:p w14:paraId="5B953837" w14:textId="39222E2C" w:rsidR="00C4142F" w:rsidRDefault="00CF18EA" w:rsidP="001F4C0E">
      <w:pPr>
        <w:pStyle w:val="Naslov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41" w:name="_Toc163768794"/>
      <w:r>
        <w:rPr>
          <w:rFonts w:ascii="Arial" w:hAnsi="Arial" w:cs="Arial"/>
        </w:rPr>
        <w:lastRenderedPageBreak/>
        <w:t>Opis modela i baze podataka</w:t>
      </w:r>
      <w:bookmarkEnd w:id="41"/>
    </w:p>
    <w:p w14:paraId="53678A41" w14:textId="77777777" w:rsidR="00CF18EA" w:rsidRDefault="00CF18EA" w:rsidP="001F4C0E">
      <w:pPr>
        <w:keepNext/>
        <w:spacing w:line="300" w:lineRule="auto"/>
        <w:jc w:val="both"/>
        <w:rPr>
          <w:rFonts w:ascii="Arial" w:hAnsi="Arial" w:cs="Arial"/>
        </w:rPr>
      </w:pPr>
    </w:p>
    <w:p w14:paraId="446A26E5" w14:textId="2DC9A5DE" w:rsidR="00CF18EA" w:rsidRPr="00116CF3" w:rsidRDefault="00CF18EA" w:rsidP="001F4C0E">
      <w:pPr>
        <w:spacing w:line="300" w:lineRule="auto"/>
        <w:jc w:val="both"/>
        <w:rPr>
          <w:rFonts w:ascii="Arial" w:hAnsi="Arial" w:cs="Arial"/>
        </w:rPr>
      </w:pPr>
      <w:r w:rsidRPr="00116CF3">
        <w:rPr>
          <w:rFonts w:ascii="Arial" w:hAnsi="Arial" w:cs="Arial"/>
          <w:sz w:val="24"/>
          <w:szCs w:val="24"/>
        </w:rPr>
        <w:t>Slika 1</w:t>
      </w:r>
      <w:r>
        <w:rPr>
          <w:rFonts w:ascii="Arial" w:hAnsi="Arial" w:cs="Arial"/>
          <w:sz w:val="24"/>
          <w:szCs w:val="24"/>
        </w:rPr>
        <w:t>4</w:t>
      </w:r>
      <w:r w:rsidRPr="00116CF3">
        <w:rPr>
          <w:rFonts w:ascii="Arial" w:hAnsi="Arial" w:cs="Arial"/>
          <w:sz w:val="24"/>
          <w:szCs w:val="24"/>
        </w:rPr>
        <w:t xml:space="preserve"> prikazuje temeljni podatkovni model koji se sastoji od razreda koji predstavljaju entitete vezane uz domenu pretrage recepata.</w:t>
      </w:r>
    </w:p>
    <w:p w14:paraId="32740B96" w14:textId="77777777" w:rsidR="00CF18EA" w:rsidRDefault="00CF18EA" w:rsidP="001F4C0E">
      <w:pPr>
        <w:keepNext/>
        <w:spacing w:line="300" w:lineRule="auto"/>
        <w:jc w:val="center"/>
        <w:rPr>
          <w:rFonts w:ascii="Arial" w:hAnsi="Arial" w:cs="Arial"/>
        </w:rPr>
      </w:pPr>
    </w:p>
    <w:p w14:paraId="684C6B42" w14:textId="462FCA63" w:rsidR="00CF18EA" w:rsidRPr="00116CF3" w:rsidRDefault="00CF18EA" w:rsidP="001F4C0E">
      <w:pPr>
        <w:keepNext/>
        <w:spacing w:line="300" w:lineRule="auto"/>
        <w:jc w:val="center"/>
        <w:rPr>
          <w:rFonts w:ascii="Arial" w:hAnsi="Arial" w:cs="Arial"/>
        </w:rPr>
      </w:pPr>
      <w:r w:rsidRPr="00116CF3">
        <w:rPr>
          <w:rFonts w:ascii="Arial" w:hAnsi="Arial" w:cs="Arial"/>
          <w:noProof/>
        </w:rPr>
        <w:drawing>
          <wp:inline distT="0" distB="0" distL="0" distR="0" wp14:anchorId="79A66B20" wp14:editId="00689F25">
            <wp:extent cx="4333538" cy="3133725"/>
            <wp:effectExtent l="0" t="0" r="0" b="0"/>
            <wp:docPr id="1353831996" name="Slika 1" descr="Slika na kojoj se prikazuje tekst, snimka zaslona, Font, broj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831996" name="Slika 1" descr="Slika na kojoj se prikazuje tekst, snimka zaslona, Font, broj&#10;&#10;Opis je automatski generiran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39051" cy="313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F9BF2" w14:textId="6D9A9640" w:rsidR="00081E22" w:rsidRDefault="00CF18EA" w:rsidP="001F4C0E">
      <w:pPr>
        <w:pStyle w:val="Opisslike"/>
        <w:spacing w:line="300" w:lineRule="auto"/>
        <w:jc w:val="center"/>
        <w:rPr>
          <w:rFonts w:ascii="Arial" w:hAnsi="Arial" w:cs="Arial"/>
        </w:rPr>
      </w:pPr>
      <w:r w:rsidRPr="00116CF3">
        <w:rPr>
          <w:rFonts w:ascii="Arial" w:hAnsi="Arial" w:cs="Arial"/>
        </w:rPr>
        <w:t xml:space="preserve">Slika </w:t>
      </w:r>
      <w:r w:rsidRPr="00116CF3">
        <w:rPr>
          <w:rFonts w:ascii="Arial" w:hAnsi="Arial" w:cs="Arial"/>
        </w:rPr>
        <w:fldChar w:fldCharType="begin"/>
      </w:r>
      <w:r w:rsidRPr="00116CF3">
        <w:rPr>
          <w:rFonts w:ascii="Arial" w:hAnsi="Arial" w:cs="Arial"/>
        </w:rPr>
        <w:instrText xml:space="preserve"> SEQ Slika \* ARABIC </w:instrText>
      </w:r>
      <w:r w:rsidRPr="00116CF3">
        <w:rPr>
          <w:rFonts w:ascii="Arial" w:hAnsi="Arial" w:cs="Arial"/>
        </w:rPr>
        <w:fldChar w:fldCharType="separate"/>
      </w:r>
      <w:r w:rsidR="001F4C0E">
        <w:rPr>
          <w:rFonts w:ascii="Arial" w:hAnsi="Arial" w:cs="Arial"/>
          <w:noProof/>
        </w:rPr>
        <w:t>14</w:t>
      </w:r>
      <w:r w:rsidRPr="00116CF3">
        <w:rPr>
          <w:rFonts w:ascii="Arial" w:hAnsi="Arial" w:cs="Arial"/>
          <w:noProof/>
        </w:rPr>
        <w:fldChar w:fldCharType="end"/>
      </w:r>
      <w:r w:rsidRPr="00116CF3">
        <w:rPr>
          <w:rFonts w:ascii="Arial" w:hAnsi="Arial" w:cs="Arial"/>
        </w:rPr>
        <w:t xml:space="preserve"> Podatkovni model sustava za pretragu recepata</w:t>
      </w:r>
    </w:p>
    <w:p w14:paraId="76C63F54" w14:textId="77777777" w:rsidR="00081E22" w:rsidRPr="00081E22" w:rsidRDefault="00081E22" w:rsidP="001F4C0E">
      <w:pPr>
        <w:spacing w:line="300" w:lineRule="auto"/>
      </w:pPr>
    </w:p>
    <w:p w14:paraId="57A137C1" w14:textId="77777777" w:rsidR="00081E22" w:rsidRPr="00081E22" w:rsidRDefault="00081E22" w:rsidP="001F4C0E">
      <w:pPr>
        <w:tabs>
          <w:tab w:val="left" w:pos="3478"/>
        </w:tabs>
        <w:spacing w:line="30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  <w:r w:rsidRPr="00081E22">
        <w:rPr>
          <w:rFonts w:ascii="Arial" w:hAnsi="Arial" w:cs="Arial"/>
          <w:noProof/>
          <w:sz w:val="24"/>
          <w:szCs w:val="24"/>
          <w:lang w:val="en-US"/>
        </w:rPr>
        <w:t>Baza podataka aplikacije SQLite sadrži podatke o korisnicima i receptima. To uključuje korisničke podatke te recepte kao i  određene favorite samih korisnika. Recepti favoriti se vežu sa korisnicima preko ID-a. Na slici ispod se nalazi dijagram baze.</w:t>
      </w:r>
    </w:p>
    <w:p w14:paraId="1B2B5B4F" w14:textId="77777777" w:rsidR="00081E22" w:rsidRDefault="00081E22" w:rsidP="001F4C0E">
      <w:pPr>
        <w:spacing w:after="0" w:line="300" w:lineRule="auto"/>
        <w:rPr>
          <w:rFonts w:ascii="Arial" w:eastAsia="Times New Roman" w:hAnsi="Arial" w:cs="Arial"/>
          <w:b/>
          <w:bCs/>
          <w:kern w:val="32"/>
          <w:sz w:val="32"/>
          <w:szCs w:val="32"/>
        </w:rPr>
      </w:pPr>
      <w:r>
        <w:rPr>
          <w:rFonts w:ascii="Arial" w:hAnsi="Arial" w:cs="Arial"/>
        </w:rPr>
        <w:br w:type="page"/>
      </w:r>
    </w:p>
    <w:p w14:paraId="75D01B83" w14:textId="5DBF9E5E" w:rsidR="00081E22" w:rsidRDefault="00081E22" w:rsidP="001F4C0E">
      <w:pPr>
        <w:pStyle w:val="Naslov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42" w:name="_Toc163768795"/>
      <w:r>
        <w:rPr>
          <w:rFonts w:ascii="Arial" w:hAnsi="Arial" w:cs="Arial"/>
        </w:rPr>
        <w:lastRenderedPageBreak/>
        <w:t xml:space="preserve">Opis </w:t>
      </w:r>
      <w:r>
        <w:rPr>
          <w:rFonts w:ascii="Arial" w:hAnsi="Arial" w:cs="Arial"/>
        </w:rPr>
        <w:t>implementacije</w:t>
      </w:r>
      <w:bookmarkEnd w:id="42"/>
    </w:p>
    <w:p w14:paraId="623D337A" w14:textId="77777777" w:rsidR="00081E22" w:rsidRDefault="00081E22" w:rsidP="001F4C0E">
      <w:pPr>
        <w:spacing w:after="160" w:line="300" w:lineRule="auto"/>
        <w:jc w:val="both"/>
        <w:rPr>
          <w:rFonts w:ascii="Arial" w:hAnsi="Arial" w:cs="Arial"/>
          <w:sz w:val="24"/>
          <w:szCs w:val="24"/>
          <w:highlight w:val="cyan"/>
        </w:rPr>
      </w:pPr>
      <w:r w:rsidRPr="00081E22">
        <w:rPr>
          <w:rFonts w:ascii="Arial" w:hAnsi="Arial" w:cs="Arial"/>
          <w:sz w:val="24"/>
          <w:szCs w:val="24"/>
          <w:highlight w:val="cyan"/>
        </w:rPr>
        <w:t xml:space="preserve">Programski kôd razvijen je u programskom jeziku Java po predlošku MVC za web aplikaciju rađenu u radnom okviru </w:t>
      </w:r>
      <w:proofErr w:type="spellStart"/>
      <w:r w:rsidRPr="00081E22">
        <w:rPr>
          <w:rFonts w:ascii="Arial" w:hAnsi="Arial" w:cs="Arial"/>
          <w:sz w:val="24"/>
          <w:szCs w:val="24"/>
          <w:highlight w:val="cyan"/>
        </w:rPr>
        <w:t>Spring</w:t>
      </w:r>
      <w:proofErr w:type="spellEnd"/>
      <w:r w:rsidRPr="00081E22">
        <w:rPr>
          <w:rFonts w:ascii="Arial" w:hAnsi="Arial" w:cs="Arial"/>
          <w:sz w:val="24"/>
          <w:szCs w:val="24"/>
          <w:highlight w:val="cyan"/>
        </w:rPr>
        <w:t xml:space="preserve"> MVC uz pristup bazi </w:t>
      </w:r>
      <w:proofErr w:type="spellStart"/>
      <w:r w:rsidRPr="00081E22">
        <w:rPr>
          <w:rFonts w:ascii="Arial" w:hAnsi="Arial" w:cs="Arial"/>
          <w:sz w:val="24"/>
          <w:szCs w:val="24"/>
          <w:highlight w:val="cyan"/>
        </w:rPr>
        <w:t>MongoDB</w:t>
      </w:r>
      <w:proofErr w:type="spellEnd"/>
      <w:r w:rsidRPr="00081E22">
        <w:rPr>
          <w:rFonts w:ascii="Arial" w:hAnsi="Arial" w:cs="Arial"/>
          <w:sz w:val="24"/>
          <w:szCs w:val="24"/>
          <w:highlight w:val="cyan"/>
        </w:rPr>
        <w:t>.</w:t>
      </w:r>
    </w:p>
    <w:p w14:paraId="7660EAAE" w14:textId="77777777" w:rsidR="00081E22" w:rsidRDefault="00081E22" w:rsidP="001F4C0E">
      <w:pPr>
        <w:spacing w:after="160" w:line="300" w:lineRule="auto"/>
        <w:jc w:val="both"/>
        <w:rPr>
          <w:rFonts w:ascii="Arial" w:hAnsi="Arial" w:cs="Arial"/>
          <w:sz w:val="24"/>
          <w:szCs w:val="24"/>
          <w:highlight w:val="cyan"/>
        </w:rPr>
      </w:pPr>
      <w:r w:rsidRPr="00081E22">
        <w:rPr>
          <w:rFonts w:ascii="Arial" w:hAnsi="Arial" w:cs="Arial"/>
          <w:sz w:val="24"/>
          <w:szCs w:val="24"/>
          <w:highlight w:val="cyan"/>
        </w:rPr>
        <w:t xml:space="preserve"> Implementacija je podijeljena u tri zasebna paketa: '</w:t>
      </w:r>
      <w:proofErr w:type="spellStart"/>
      <w:r w:rsidRPr="00081E22">
        <w:rPr>
          <w:rFonts w:ascii="Arial" w:hAnsi="Arial" w:cs="Arial"/>
          <w:sz w:val="24"/>
          <w:szCs w:val="24"/>
          <w:highlight w:val="cyan"/>
        </w:rPr>
        <w:t>com.jcg.springmvc.mongo</w:t>
      </w:r>
      <w:proofErr w:type="spellEnd"/>
      <w:r w:rsidRPr="00081E22">
        <w:rPr>
          <w:rFonts w:ascii="Arial" w:hAnsi="Arial" w:cs="Arial"/>
          <w:sz w:val="24"/>
          <w:szCs w:val="24"/>
          <w:highlight w:val="cyan"/>
        </w:rPr>
        <w:t>' koji uključuje usluge pristupa podacima (dio Model iz predloška MVC), '</w:t>
      </w:r>
      <w:proofErr w:type="spellStart"/>
      <w:r w:rsidRPr="00081E22">
        <w:rPr>
          <w:rFonts w:ascii="Arial" w:hAnsi="Arial" w:cs="Arial"/>
          <w:sz w:val="24"/>
          <w:szCs w:val="24"/>
          <w:highlight w:val="cyan"/>
        </w:rPr>
        <w:t>com.jcg.springmvc.mongo.controller</w:t>
      </w:r>
      <w:proofErr w:type="spellEnd"/>
      <w:r w:rsidRPr="00081E22">
        <w:rPr>
          <w:rFonts w:ascii="Arial" w:hAnsi="Arial" w:cs="Arial"/>
          <w:sz w:val="24"/>
          <w:szCs w:val="24"/>
          <w:highlight w:val="cyan"/>
        </w:rPr>
        <w:t xml:space="preserve">' koji predstavlja upravljački dio aplikacije (dio </w:t>
      </w:r>
      <w:proofErr w:type="spellStart"/>
      <w:r w:rsidRPr="00081E22">
        <w:rPr>
          <w:rFonts w:ascii="Arial" w:hAnsi="Arial" w:cs="Arial"/>
          <w:sz w:val="24"/>
          <w:szCs w:val="24"/>
          <w:highlight w:val="cyan"/>
        </w:rPr>
        <w:t>Controller</w:t>
      </w:r>
      <w:proofErr w:type="spellEnd"/>
      <w:r w:rsidRPr="00081E22">
        <w:rPr>
          <w:rFonts w:ascii="Arial" w:hAnsi="Arial" w:cs="Arial"/>
          <w:sz w:val="24"/>
          <w:szCs w:val="24"/>
          <w:highlight w:val="cyan"/>
        </w:rPr>
        <w:t xml:space="preserve"> iz predloška MVC) i '</w:t>
      </w:r>
      <w:proofErr w:type="spellStart"/>
      <w:r w:rsidRPr="00081E22">
        <w:rPr>
          <w:rFonts w:ascii="Arial" w:hAnsi="Arial" w:cs="Arial"/>
          <w:sz w:val="24"/>
          <w:szCs w:val="24"/>
          <w:highlight w:val="cyan"/>
        </w:rPr>
        <w:t>com.jcg.spring.mvc.mongo.factory</w:t>
      </w:r>
      <w:proofErr w:type="spellEnd"/>
      <w:r w:rsidRPr="00081E22">
        <w:rPr>
          <w:rFonts w:ascii="Arial" w:hAnsi="Arial" w:cs="Arial"/>
          <w:sz w:val="24"/>
          <w:szCs w:val="24"/>
          <w:highlight w:val="cyan"/>
        </w:rPr>
        <w:t xml:space="preserve">' koji predstavlja vezu prema bazi podataka. </w:t>
      </w:r>
    </w:p>
    <w:p w14:paraId="28939566" w14:textId="60ECC57B" w:rsidR="00810E26" w:rsidRDefault="00081E22" w:rsidP="001F4C0E">
      <w:pPr>
        <w:spacing w:after="160" w:line="300" w:lineRule="auto"/>
        <w:jc w:val="both"/>
        <w:rPr>
          <w:rFonts w:ascii="Arial" w:hAnsi="Arial" w:cs="Arial"/>
          <w:sz w:val="24"/>
          <w:szCs w:val="24"/>
        </w:rPr>
      </w:pPr>
      <w:r w:rsidRPr="00081E22">
        <w:rPr>
          <w:rFonts w:ascii="Arial" w:hAnsi="Arial" w:cs="Arial"/>
          <w:sz w:val="24"/>
          <w:szCs w:val="24"/>
          <w:highlight w:val="cyan"/>
        </w:rPr>
        <w:t>Dijagrami razreda na implementacijskoj razini prikazani su po paketima uz kombiniranje razreda iz različitih paketa.</w:t>
      </w:r>
    </w:p>
    <w:p w14:paraId="566DFE1F" w14:textId="79C11B2F" w:rsidR="00081E22" w:rsidRDefault="00081E22" w:rsidP="001F4C0E">
      <w:pPr>
        <w:spacing w:after="160" w:line="300" w:lineRule="auto"/>
        <w:jc w:val="center"/>
        <w:rPr>
          <w:rFonts w:ascii="Arial" w:hAnsi="Arial" w:cs="Arial"/>
          <w:noProof/>
          <w:sz w:val="24"/>
          <w:szCs w:val="24"/>
        </w:rPr>
      </w:pPr>
      <w:r w:rsidRPr="00081E22">
        <w:rPr>
          <w:rFonts w:ascii="Arial" w:hAnsi="Arial" w:cs="Arial"/>
          <w:sz w:val="24"/>
          <w:szCs w:val="24"/>
          <w:highlight w:val="cyan"/>
        </w:rPr>
        <w:t>Slika 19 prikazuje sadržaj paketa '</w:t>
      </w:r>
      <w:proofErr w:type="spellStart"/>
      <w:r w:rsidRPr="00081E22">
        <w:rPr>
          <w:rFonts w:ascii="Arial" w:hAnsi="Arial" w:cs="Arial"/>
          <w:sz w:val="24"/>
          <w:szCs w:val="24"/>
          <w:highlight w:val="cyan"/>
        </w:rPr>
        <w:t>controller</w:t>
      </w:r>
      <w:proofErr w:type="spellEnd"/>
      <w:r w:rsidRPr="00081E22">
        <w:rPr>
          <w:rFonts w:ascii="Arial" w:hAnsi="Arial" w:cs="Arial"/>
          <w:sz w:val="24"/>
          <w:szCs w:val="24"/>
          <w:highlight w:val="cyan"/>
        </w:rPr>
        <w:t>' koji čine razredi upravljanja pojedinim instancama</w:t>
      </w:r>
      <w:r w:rsidRPr="00081E22">
        <w:rPr>
          <w:rFonts w:ascii="Arial" w:hAnsi="Arial" w:cs="Arial"/>
          <w:sz w:val="24"/>
          <w:szCs w:val="24"/>
        </w:rPr>
        <w:t xml:space="preserve"> sustava,</w:t>
      </w:r>
      <w:r w:rsidRPr="00081E22">
        <w:rPr>
          <w:rFonts w:ascii="Arial" w:hAnsi="Arial" w:cs="Arial"/>
          <w:noProof/>
          <w:sz w:val="24"/>
          <w:szCs w:val="24"/>
        </w:rPr>
        <w:t xml:space="preserve"> </w:t>
      </w:r>
      <w:r w:rsidRPr="00081E22">
        <w:drawing>
          <wp:inline distT="0" distB="0" distL="0" distR="0" wp14:anchorId="073D8AE2" wp14:editId="5F05BA18">
            <wp:extent cx="5153744" cy="3753374"/>
            <wp:effectExtent l="0" t="0" r="0" b="0"/>
            <wp:docPr id="1092807418" name="Slika 1" descr="Slika na kojoj se prikazuje tekst, snimka zaslona, Font, dokument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807418" name="Slika 1" descr="Slika na kojoj se prikazuje tekst, snimka zaslona, Font, dokument&#10;&#10;Opis je automatski generiran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09F22" w14:textId="195EC2B7" w:rsidR="00081E22" w:rsidRPr="00081E22" w:rsidRDefault="00081E22" w:rsidP="001F4C0E">
      <w:pPr>
        <w:spacing w:after="160" w:line="300" w:lineRule="auto"/>
        <w:jc w:val="both"/>
        <w:rPr>
          <w:rFonts w:ascii="Arial" w:hAnsi="Arial" w:cs="Arial"/>
          <w:sz w:val="24"/>
          <w:szCs w:val="24"/>
          <w:highlight w:val="cyan"/>
        </w:rPr>
      </w:pPr>
      <w:r w:rsidRPr="00081E22">
        <w:rPr>
          <w:rFonts w:ascii="Arial" w:hAnsi="Arial" w:cs="Arial"/>
          <w:sz w:val="24"/>
          <w:szCs w:val="24"/>
          <w:highlight w:val="cyan"/>
        </w:rPr>
        <w:t>Definirani su i implementirani zasebni razredi za rukovanje korisničkim računima i prijavama i ovlastima administratorski poslova.</w:t>
      </w:r>
    </w:p>
    <w:p w14:paraId="328D31F0" w14:textId="75EBA404" w:rsidR="00081E22" w:rsidRPr="00081E22" w:rsidRDefault="00081E22" w:rsidP="001F4C0E">
      <w:pPr>
        <w:spacing w:after="160" w:line="300" w:lineRule="auto"/>
        <w:jc w:val="both"/>
        <w:rPr>
          <w:rFonts w:ascii="Arial" w:hAnsi="Arial" w:cs="Arial"/>
          <w:sz w:val="24"/>
          <w:szCs w:val="24"/>
        </w:rPr>
      </w:pPr>
      <w:r w:rsidRPr="00081E22">
        <w:rPr>
          <w:rFonts w:ascii="Arial" w:hAnsi="Arial" w:cs="Arial"/>
          <w:sz w:val="24"/>
          <w:szCs w:val="24"/>
          <w:highlight w:val="cyan"/>
        </w:rPr>
        <w:t>Slika 20 prikazuje paket '</w:t>
      </w:r>
      <w:proofErr w:type="spellStart"/>
      <w:r w:rsidRPr="00081E22">
        <w:rPr>
          <w:rFonts w:ascii="Arial" w:hAnsi="Arial" w:cs="Arial"/>
          <w:sz w:val="24"/>
          <w:szCs w:val="24"/>
          <w:highlight w:val="cyan"/>
        </w:rPr>
        <w:t>factory</w:t>
      </w:r>
      <w:proofErr w:type="spellEnd"/>
      <w:r w:rsidRPr="00081E22">
        <w:rPr>
          <w:rFonts w:ascii="Arial" w:hAnsi="Arial" w:cs="Arial"/>
          <w:sz w:val="24"/>
          <w:szCs w:val="24"/>
          <w:highlight w:val="cyan"/>
        </w:rPr>
        <w:t>' koji sadrži razred povezivanja s bazom podataka.</w:t>
      </w:r>
    </w:p>
    <w:p w14:paraId="54F1329C" w14:textId="1655FB35" w:rsidR="00081E22" w:rsidRPr="00081E22" w:rsidRDefault="00081E22" w:rsidP="001F4C0E">
      <w:pPr>
        <w:spacing w:after="160" w:line="300" w:lineRule="auto"/>
        <w:jc w:val="center"/>
        <w:rPr>
          <w:rFonts w:ascii="Arial" w:hAnsi="Arial" w:cs="Arial"/>
          <w:sz w:val="28"/>
          <w:szCs w:val="28"/>
        </w:rPr>
      </w:pPr>
      <w:r w:rsidRPr="00081E22">
        <w:rPr>
          <w:rFonts w:ascii="Arial" w:hAnsi="Arial" w:cs="Arial"/>
          <w:sz w:val="28"/>
          <w:szCs w:val="28"/>
        </w:rPr>
        <w:lastRenderedPageBreak/>
        <w:drawing>
          <wp:inline distT="0" distB="0" distL="0" distR="0" wp14:anchorId="7B92D560" wp14:editId="4B10BBC3">
            <wp:extent cx="3419952" cy="2324424"/>
            <wp:effectExtent l="0" t="0" r="9525" b="0"/>
            <wp:docPr id="1386400036" name="Slika 1" descr="Slika na kojoj se prikazuje tekst, snimka zaslona, Font, broj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400036" name="Slika 1" descr="Slika na kojoj se prikazuje tekst, snimka zaslona, Font, broj&#10;&#10;Opis je automatski generiran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55AB8" w14:textId="2D4849AC" w:rsidR="00081E22" w:rsidRDefault="00081E22" w:rsidP="001F4C0E">
      <w:pPr>
        <w:spacing w:after="160" w:line="300" w:lineRule="auto"/>
        <w:jc w:val="both"/>
        <w:rPr>
          <w:rFonts w:ascii="Arial" w:hAnsi="Arial" w:cs="Arial"/>
          <w:sz w:val="24"/>
          <w:szCs w:val="24"/>
        </w:rPr>
      </w:pPr>
      <w:r w:rsidRPr="00081E22">
        <w:rPr>
          <w:rFonts w:ascii="Arial" w:hAnsi="Arial" w:cs="Arial"/>
          <w:sz w:val="24"/>
          <w:szCs w:val="24"/>
          <w:highlight w:val="cyan"/>
        </w:rPr>
        <w:t>Slika 21 prikazuje sadržaj paketa 'mongo' koji čine razredi upravljanja podacima te time čine dio podatkovnog modela sustava</w:t>
      </w:r>
    </w:p>
    <w:p w14:paraId="260C46C9" w14:textId="4FF33B3C" w:rsidR="00081E22" w:rsidRPr="00081E22" w:rsidRDefault="00081E22" w:rsidP="001F4C0E">
      <w:pPr>
        <w:spacing w:after="160" w:line="300" w:lineRule="auto"/>
        <w:jc w:val="both"/>
        <w:rPr>
          <w:rFonts w:ascii="Arial" w:hAnsi="Arial" w:cs="Arial"/>
          <w:sz w:val="28"/>
          <w:szCs w:val="28"/>
        </w:rPr>
      </w:pPr>
      <w:r w:rsidRPr="00081E22">
        <w:rPr>
          <w:rFonts w:ascii="Arial" w:hAnsi="Arial" w:cs="Arial"/>
          <w:sz w:val="28"/>
          <w:szCs w:val="28"/>
        </w:rPr>
        <w:lastRenderedPageBreak/>
        <w:drawing>
          <wp:inline distT="0" distB="0" distL="0" distR="0" wp14:anchorId="413439C0" wp14:editId="5E3CDB4E">
            <wp:extent cx="5760720" cy="7425690"/>
            <wp:effectExtent l="0" t="0" r="0" b="3810"/>
            <wp:docPr id="500851581" name="Slika 1" descr="Slika na kojoj se prikazuje tekst, paralelno, papir, Tiskanje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851581" name="Slika 1" descr="Slika na kojoj se prikazuje tekst, paralelno, papir, Tiskanje&#10;&#10;Opis je automatski generiran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2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04398" w14:textId="0B0A11E9" w:rsidR="00081E22" w:rsidRPr="00081E22" w:rsidRDefault="00081E22" w:rsidP="001F4C0E">
      <w:pPr>
        <w:spacing w:after="160" w:line="300" w:lineRule="auto"/>
        <w:jc w:val="both"/>
        <w:rPr>
          <w:rFonts w:ascii="Arial" w:hAnsi="Arial" w:cs="Arial"/>
          <w:sz w:val="24"/>
          <w:szCs w:val="24"/>
        </w:rPr>
      </w:pPr>
      <w:r w:rsidRPr="00081E22">
        <w:rPr>
          <w:rFonts w:ascii="Arial" w:hAnsi="Arial" w:cs="Arial"/>
          <w:sz w:val="24"/>
          <w:szCs w:val="24"/>
        </w:rPr>
        <w:t>Slika 22 prikazuje dijagram razreda dohvata i upravljanja podacima s elementima bitnim za prikaz administratorskih ovlasti gdje su izabrani i kombinirani razredi različitih paketa.</w:t>
      </w:r>
    </w:p>
    <w:p w14:paraId="4EFC8FD7" w14:textId="02BB7758" w:rsidR="00081E22" w:rsidRPr="00081E22" w:rsidRDefault="00081E22" w:rsidP="001F4C0E">
      <w:pPr>
        <w:spacing w:after="160" w:line="300" w:lineRule="auto"/>
        <w:jc w:val="both"/>
        <w:rPr>
          <w:rFonts w:ascii="Arial" w:hAnsi="Arial" w:cs="Arial"/>
          <w:sz w:val="32"/>
          <w:szCs w:val="32"/>
        </w:rPr>
      </w:pPr>
      <w:r w:rsidRPr="00081E22">
        <w:rPr>
          <w:rFonts w:ascii="Arial" w:hAnsi="Arial" w:cs="Arial"/>
          <w:sz w:val="32"/>
          <w:szCs w:val="32"/>
        </w:rPr>
        <w:lastRenderedPageBreak/>
        <w:drawing>
          <wp:inline distT="0" distB="0" distL="0" distR="0" wp14:anchorId="6CDE10F4" wp14:editId="1E3D645F">
            <wp:extent cx="5401429" cy="7382905"/>
            <wp:effectExtent l="0" t="0" r="8890" b="8890"/>
            <wp:docPr id="357586787" name="Slika 1" descr="Slika na kojoj se prikazuje tekst, dijagram, paralelno, dokument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586787" name="Slika 1" descr="Slika na kojoj se prikazuje tekst, dijagram, paralelno, dokument&#10;&#10;Opis je automatski generiran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7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FD780" w14:textId="40BE8C98" w:rsidR="00081E22" w:rsidRPr="00081E22" w:rsidRDefault="00081E22" w:rsidP="001F4C0E">
      <w:pPr>
        <w:spacing w:after="160" w:line="300" w:lineRule="auto"/>
        <w:jc w:val="both"/>
        <w:rPr>
          <w:rFonts w:ascii="Arial" w:hAnsi="Arial" w:cs="Arial"/>
          <w:sz w:val="32"/>
          <w:szCs w:val="32"/>
        </w:rPr>
      </w:pPr>
      <w:r w:rsidRPr="00081E22">
        <w:rPr>
          <w:rFonts w:ascii="Arial" w:hAnsi="Arial" w:cs="Arial"/>
          <w:sz w:val="32"/>
          <w:szCs w:val="32"/>
        </w:rPr>
        <w:drawing>
          <wp:inline distT="0" distB="0" distL="0" distR="0" wp14:anchorId="69248692" wp14:editId="394B89B3">
            <wp:extent cx="3553321" cy="333422"/>
            <wp:effectExtent l="0" t="0" r="0" b="9525"/>
            <wp:docPr id="1183318340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1834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02EA5" w14:textId="77777777" w:rsidR="00081E22" w:rsidRPr="00081E22" w:rsidRDefault="00081E22" w:rsidP="001F4C0E">
      <w:pPr>
        <w:spacing w:after="160" w:line="300" w:lineRule="auto"/>
        <w:jc w:val="both"/>
        <w:rPr>
          <w:rFonts w:ascii="Arial" w:hAnsi="Arial" w:cs="Arial"/>
          <w:sz w:val="32"/>
          <w:szCs w:val="32"/>
        </w:rPr>
      </w:pPr>
    </w:p>
    <w:p w14:paraId="3A86DF65" w14:textId="2568415B" w:rsidR="00081E22" w:rsidRPr="00081E22" w:rsidRDefault="00081E22" w:rsidP="001F4C0E">
      <w:pPr>
        <w:pStyle w:val="Naslov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43" w:name="_Toc163768796"/>
      <w:r w:rsidRPr="00081E22">
        <w:rPr>
          <w:rFonts w:ascii="Arial" w:hAnsi="Arial" w:cs="Arial"/>
        </w:rPr>
        <w:lastRenderedPageBreak/>
        <w:t>Razrada implementacije</w:t>
      </w:r>
      <w:bookmarkEnd w:id="43"/>
    </w:p>
    <w:p w14:paraId="373F678A" w14:textId="77777777" w:rsidR="00081E22" w:rsidRPr="00081E22" w:rsidRDefault="00081E22" w:rsidP="001F4C0E">
      <w:pPr>
        <w:spacing w:line="300" w:lineRule="auto"/>
        <w:rPr>
          <w:rFonts w:ascii="Arial" w:hAnsi="Arial" w:cs="Arial"/>
        </w:rPr>
      </w:pPr>
    </w:p>
    <w:p w14:paraId="7FC009BB" w14:textId="7167F0A9" w:rsidR="00081E22" w:rsidRPr="00081E22" w:rsidRDefault="00081E22" w:rsidP="001F4C0E">
      <w:pPr>
        <w:spacing w:line="300" w:lineRule="auto"/>
        <w:rPr>
          <w:rFonts w:ascii="Arial" w:hAnsi="Arial" w:cs="Arial"/>
          <w:sz w:val="24"/>
          <w:szCs w:val="24"/>
        </w:rPr>
      </w:pPr>
      <w:r w:rsidRPr="00081E22">
        <w:rPr>
          <w:rFonts w:ascii="Arial" w:hAnsi="Arial" w:cs="Arial"/>
          <w:sz w:val="24"/>
          <w:szCs w:val="24"/>
        </w:rPr>
        <w:t xml:space="preserve">Implementacija se dodatno razrađuje </w:t>
      </w:r>
      <w:r>
        <w:rPr>
          <w:rFonts w:ascii="Arial" w:hAnsi="Arial" w:cs="Arial"/>
          <w:sz w:val="24"/>
          <w:szCs w:val="24"/>
        </w:rPr>
        <w:t>i zaključno opisuje s nekoliko dijagrama sa sljedećim sadržajima:</w:t>
      </w:r>
    </w:p>
    <w:tbl>
      <w:tblPr>
        <w:tblW w:w="9781" w:type="dxa"/>
        <w:tblInd w:w="-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080"/>
        <w:gridCol w:w="2239"/>
        <w:gridCol w:w="6462"/>
      </w:tblGrid>
      <w:tr w:rsidR="00081E22" w:rsidRPr="00116CF3" w14:paraId="238139D1" w14:textId="77777777" w:rsidTr="00081E22"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20DE89E0" w14:textId="0415C19A" w:rsidR="00081E22" w:rsidRPr="00116CF3" w:rsidRDefault="00081E22" w:rsidP="001F4C0E">
            <w:pPr>
              <w:pStyle w:val="Tijeloteksta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>
              <w:rPr>
                <w:rFonts w:ascii="Arial" w:hAnsi="Arial" w:cs="Arial"/>
                <w:b/>
                <w:i/>
                <w:lang w:val="hr-HR"/>
              </w:rPr>
              <w:t>Poglavlje</w:t>
            </w:r>
          </w:p>
        </w:tc>
        <w:tc>
          <w:tcPr>
            <w:tcW w:w="22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145C1C83" w14:textId="0D9D99BE" w:rsidR="00081E22" w:rsidRPr="00116CF3" w:rsidRDefault="00081E22" w:rsidP="001F4C0E">
            <w:pPr>
              <w:pStyle w:val="Tijeloteksta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>
              <w:rPr>
                <w:rFonts w:ascii="Arial" w:hAnsi="Arial" w:cs="Arial"/>
                <w:b/>
                <w:i/>
                <w:lang w:val="hr-HR"/>
              </w:rPr>
              <w:t>Vrsta dijagrama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2CBE81AB" w14:textId="1B5452FE" w:rsidR="00081E22" w:rsidRPr="00116CF3" w:rsidRDefault="00081E22" w:rsidP="001F4C0E">
            <w:pPr>
              <w:pStyle w:val="Tijeloteksta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 w:rsidRPr="00116CF3">
              <w:rPr>
                <w:rFonts w:ascii="Arial" w:hAnsi="Arial" w:cs="Arial"/>
                <w:b/>
                <w:i/>
                <w:lang w:val="hr-HR"/>
              </w:rPr>
              <w:t>Opis</w:t>
            </w:r>
            <w:r>
              <w:rPr>
                <w:rFonts w:ascii="Arial" w:hAnsi="Arial" w:cs="Arial"/>
                <w:b/>
                <w:i/>
                <w:lang w:val="hr-HR"/>
              </w:rPr>
              <w:t xml:space="preserve"> sadržaja dijagrama(što prikazuje)</w:t>
            </w:r>
          </w:p>
        </w:tc>
      </w:tr>
      <w:tr w:rsidR="00081E22" w:rsidRPr="00116CF3" w14:paraId="7E4204FE" w14:textId="77777777" w:rsidTr="00081E22">
        <w:trPr>
          <w:trHeight w:val="248"/>
        </w:trPr>
        <w:tc>
          <w:tcPr>
            <w:tcW w:w="108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2F93BF59" w14:textId="0213FC89" w:rsidR="00081E22" w:rsidRPr="00DB30FD" w:rsidRDefault="00081E22" w:rsidP="001F4C0E">
            <w:pPr>
              <w:pStyle w:val="Tijeloteksta"/>
              <w:spacing w:before="0" w:after="0" w:line="300" w:lineRule="auto"/>
              <w:ind w:left="0"/>
              <w:jc w:val="center"/>
              <w:rPr>
                <w:rFonts w:ascii="Arial" w:hAnsi="Arial" w:cs="Arial"/>
                <w:highlight w:val="cyan"/>
                <w:lang w:val="hr-HR"/>
              </w:rPr>
            </w:pPr>
            <w:r w:rsidRPr="00DB30FD">
              <w:rPr>
                <w:rFonts w:ascii="Arial" w:hAnsi="Arial" w:cs="Arial"/>
                <w:highlight w:val="cyan"/>
                <w:lang w:val="hr-HR"/>
              </w:rPr>
              <w:t>21</w:t>
            </w:r>
          </w:p>
        </w:tc>
        <w:tc>
          <w:tcPr>
            <w:tcW w:w="2239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52208A8E" w14:textId="759B3A25" w:rsidR="00081E22" w:rsidRPr="00DB30FD" w:rsidRDefault="00081E22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highlight w:val="cyan"/>
                <w:lang w:val="hr-HR"/>
              </w:rPr>
            </w:pPr>
            <w:r w:rsidRPr="00DB30FD">
              <w:rPr>
                <w:rFonts w:ascii="Arial" w:hAnsi="Arial" w:cs="Arial"/>
                <w:highlight w:val="cyan"/>
                <w:lang w:val="hr-HR"/>
              </w:rPr>
              <w:t>Dijagram stanja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45703F87" w14:textId="69C0D3AC" w:rsidR="00081E22" w:rsidRPr="00DB30FD" w:rsidRDefault="00DB30FD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highlight w:val="cyan"/>
                <w:lang w:val="hr-HR"/>
              </w:rPr>
            </w:pPr>
            <w:r w:rsidRPr="00DB30FD">
              <w:rPr>
                <w:rFonts w:ascii="Arial" w:hAnsi="Arial" w:cs="Arial"/>
                <w:highlight w:val="cyan"/>
                <w:lang w:val="hr-HR"/>
              </w:rPr>
              <w:t xml:space="preserve">Stanje </w:t>
            </w:r>
            <w:r>
              <w:rPr>
                <w:rFonts w:ascii="Arial" w:hAnsi="Arial" w:cs="Arial"/>
                <w:highlight w:val="cyan"/>
                <w:lang w:val="hr-HR"/>
              </w:rPr>
              <w:t>prikaza favorita</w:t>
            </w:r>
          </w:p>
        </w:tc>
      </w:tr>
      <w:tr w:rsidR="00081E22" w:rsidRPr="00116CF3" w14:paraId="52653FAB" w14:textId="77777777" w:rsidTr="00081E22">
        <w:trPr>
          <w:trHeight w:val="248"/>
        </w:trPr>
        <w:tc>
          <w:tcPr>
            <w:tcW w:w="1080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45C67424" w14:textId="609262C1" w:rsidR="00081E22" w:rsidRPr="00DB30FD" w:rsidRDefault="00081E22" w:rsidP="001F4C0E">
            <w:pPr>
              <w:pStyle w:val="Tijeloteksta"/>
              <w:spacing w:before="0" w:after="0" w:line="300" w:lineRule="auto"/>
              <w:ind w:left="0"/>
              <w:jc w:val="center"/>
              <w:rPr>
                <w:rFonts w:ascii="Arial" w:hAnsi="Arial" w:cs="Arial"/>
                <w:highlight w:val="cyan"/>
                <w:lang w:val="hr-HR"/>
              </w:rPr>
            </w:pPr>
            <w:r w:rsidRPr="00DB30FD">
              <w:rPr>
                <w:rFonts w:ascii="Arial" w:hAnsi="Arial" w:cs="Arial"/>
                <w:highlight w:val="cyan"/>
                <w:lang w:val="hr-HR"/>
              </w:rPr>
              <w:t>22</w:t>
            </w:r>
          </w:p>
        </w:tc>
        <w:tc>
          <w:tcPr>
            <w:tcW w:w="2239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69626A42" w14:textId="492499DC" w:rsidR="00081E22" w:rsidRPr="00DB30FD" w:rsidRDefault="00DB30FD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highlight w:val="cyan"/>
                <w:lang w:val="hr-HR"/>
              </w:rPr>
            </w:pPr>
            <w:r w:rsidRPr="00DB30FD">
              <w:rPr>
                <w:rFonts w:ascii="Arial" w:hAnsi="Arial" w:cs="Arial"/>
                <w:highlight w:val="cyan"/>
                <w:lang w:val="hr-HR"/>
              </w:rPr>
              <w:t>Dijagram stanja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7F93565E" w14:textId="6D3AACFC" w:rsidR="00081E22" w:rsidRPr="00DB30FD" w:rsidRDefault="00DB30FD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highlight w:val="cyan"/>
                <w:lang w:val="hr-HR"/>
              </w:rPr>
            </w:pPr>
            <w:r w:rsidRPr="00DB30FD">
              <w:rPr>
                <w:rFonts w:ascii="Arial" w:hAnsi="Arial" w:cs="Arial"/>
                <w:highlight w:val="cyan"/>
                <w:lang w:val="hr-HR"/>
              </w:rPr>
              <w:t>Stanje baze podataka u tjednom planu</w:t>
            </w:r>
          </w:p>
        </w:tc>
      </w:tr>
      <w:tr w:rsidR="00081E22" w:rsidRPr="00116CF3" w14:paraId="30228089" w14:textId="77777777" w:rsidTr="00081E22"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11487624" w14:textId="0F025924" w:rsidR="00081E22" w:rsidRPr="00116CF3" w:rsidRDefault="00081E22" w:rsidP="001F4C0E">
            <w:pPr>
              <w:pStyle w:val="Tijeloteksta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>23</w:t>
            </w:r>
          </w:p>
        </w:tc>
        <w:tc>
          <w:tcPr>
            <w:tcW w:w="22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23E8EF96" w14:textId="5FC5FAEB" w:rsidR="00081E22" w:rsidRPr="00116CF3" w:rsidRDefault="00DB30FD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>Dijagram komponenti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3A3C2349" w14:textId="1384C7A9" w:rsidR="00081E22" w:rsidRPr="00116CF3" w:rsidRDefault="00DB30FD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>Prikaz pretrage recepata po podsustavima</w:t>
            </w:r>
          </w:p>
        </w:tc>
      </w:tr>
      <w:tr w:rsidR="00081E22" w:rsidRPr="00116CF3" w14:paraId="7F22ADBF" w14:textId="77777777" w:rsidTr="00081E22">
        <w:trPr>
          <w:trHeight w:val="299"/>
        </w:trPr>
        <w:tc>
          <w:tcPr>
            <w:tcW w:w="108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36A9D984" w14:textId="39F645A1" w:rsidR="00081E22" w:rsidRPr="00116CF3" w:rsidRDefault="00081E22" w:rsidP="001F4C0E">
            <w:pPr>
              <w:pStyle w:val="Tijeloteksta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>2</w:t>
            </w:r>
            <w:r w:rsidRPr="00116CF3">
              <w:rPr>
                <w:rFonts w:ascii="Arial" w:hAnsi="Arial" w:cs="Arial"/>
                <w:lang w:val="hr-HR"/>
              </w:rPr>
              <w:t>4</w:t>
            </w:r>
          </w:p>
        </w:tc>
        <w:tc>
          <w:tcPr>
            <w:tcW w:w="2239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2D0A7D50" w14:textId="7CC1FFAD" w:rsidR="00081E22" w:rsidRPr="00116CF3" w:rsidRDefault="00DB30FD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>Dijagram komponenti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0676302C" w14:textId="1DBC0AD0" w:rsidR="00081E22" w:rsidRPr="00116CF3" w:rsidRDefault="00DB30FD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>Dio aplikacije za administratorske poslove</w:t>
            </w:r>
          </w:p>
        </w:tc>
      </w:tr>
      <w:tr w:rsidR="00081E22" w:rsidRPr="00116CF3" w14:paraId="502B2945" w14:textId="77777777" w:rsidTr="00081E22">
        <w:trPr>
          <w:trHeight w:val="299"/>
        </w:trPr>
        <w:tc>
          <w:tcPr>
            <w:tcW w:w="108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70706734" w14:textId="0A9F781E" w:rsidR="00081E22" w:rsidRPr="00116CF3" w:rsidRDefault="00081E22" w:rsidP="001F4C0E">
            <w:pPr>
              <w:pStyle w:val="Tijeloteksta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>2</w:t>
            </w:r>
            <w:r w:rsidRPr="00116CF3">
              <w:rPr>
                <w:rFonts w:ascii="Arial" w:hAnsi="Arial" w:cs="Arial"/>
                <w:lang w:val="hr-HR"/>
              </w:rPr>
              <w:t>5</w:t>
            </w:r>
          </w:p>
        </w:tc>
        <w:tc>
          <w:tcPr>
            <w:tcW w:w="2239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2334289C" w14:textId="586DABAD" w:rsidR="00081E22" w:rsidRPr="00116CF3" w:rsidRDefault="00DB30FD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>Dijagram razmještanja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23069FBF" w14:textId="570803CB" w:rsidR="00081E22" w:rsidRPr="00116CF3" w:rsidRDefault="00DB30FD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>Cjelokupni sustav pregleda recepata</w:t>
            </w:r>
          </w:p>
        </w:tc>
      </w:tr>
    </w:tbl>
    <w:p w14:paraId="39B3135E" w14:textId="77777777" w:rsidR="00DB30FD" w:rsidRDefault="00DB30FD" w:rsidP="001F4C0E">
      <w:pPr>
        <w:spacing w:after="0" w:line="300" w:lineRule="auto"/>
        <w:rPr>
          <w:rFonts w:ascii="Arial" w:eastAsia="Times New Roman" w:hAnsi="Arial" w:cs="Arial"/>
          <w:b/>
          <w:bCs/>
          <w:kern w:val="32"/>
          <w:sz w:val="32"/>
          <w:szCs w:val="32"/>
        </w:rPr>
      </w:pPr>
      <w:r>
        <w:rPr>
          <w:rFonts w:ascii="Arial" w:hAnsi="Arial" w:cs="Arial"/>
        </w:rPr>
        <w:br w:type="page"/>
      </w:r>
    </w:p>
    <w:p w14:paraId="53D9849B" w14:textId="43F90CDA" w:rsidR="00DB30FD" w:rsidRDefault="00DB30FD" w:rsidP="001F4C0E">
      <w:pPr>
        <w:pStyle w:val="Naslov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44" w:name="_Toc163768797"/>
      <w:r>
        <w:rPr>
          <w:rFonts w:ascii="Arial" w:hAnsi="Arial" w:cs="Arial"/>
        </w:rPr>
        <w:lastRenderedPageBreak/>
        <w:t>Dijagram stanja baze podataka</w:t>
      </w:r>
      <w:bookmarkEnd w:id="44"/>
    </w:p>
    <w:p w14:paraId="1F456CCE" w14:textId="77777777" w:rsidR="00DB30FD" w:rsidRDefault="00DB30FD" w:rsidP="001F4C0E">
      <w:pPr>
        <w:spacing w:after="0" w:line="300" w:lineRule="auto"/>
        <w:rPr>
          <w:rFonts w:ascii="Arial" w:eastAsia="Times New Roman" w:hAnsi="Arial" w:cs="Arial"/>
          <w:b/>
          <w:bCs/>
          <w:kern w:val="32"/>
          <w:sz w:val="32"/>
          <w:szCs w:val="32"/>
        </w:rPr>
      </w:pPr>
      <w:r>
        <w:rPr>
          <w:rFonts w:ascii="Arial" w:hAnsi="Arial" w:cs="Arial"/>
        </w:rPr>
        <w:br w:type="page"/>
      </w:r>
    </w:p>
    <w:p w14:paraId="3C019A24" w14:textId="78DFAD4B" w:rsidR="00DB30FD" w:rsidRDefault="00DB30FD" w:rsidP="001F4C0E">
      <w:pPr>
        <w:pStyle w:val="Naslov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45" w:name="_Toc163768798"/>
      <w:r>
        <w:rPr>
          <w:rFonts w:ascii="Arial" w:hAnsi="Arial" w:cs="Arial"/>
        </w:rPr>
        <w:lastRenderedPageBreak/>
        <w:t>Dijagram komponenti podsustava pregleda recepata</w:t>
      </w:r>
      <w:bookmarkEnd w:id="45"/>
    </w:p>
    <w:p w14:paraId="6A26C5AF" w14:textId="77777777" w:rsidR="00DB30FD" w:rsidRDefault="00DB30FD" w:rsidP="001F4C0E">
      <w:pPr>
        <w:spacing w:after="0" w:line="300" w:lineRule="auto"/>
        <w:rPr>
          <w:rFonts w:ascii="Arial" w:eastAsia="Times New Roman" w:hAnsi="Arial" w:cs="Arial"/>
          <w:b/>
          <w:bCs/>
          <w:kern w:val="32"/>
          <w:sz w:val="32"/>
          <w:szCs w:val="32"/>
        </w:rPr>
      </w:pPr>
      <w:r>
        <w:rPr>
          <w:rFonts w:ascii="Arial" w:hAnsi="Arial" w:cs="Arial"/>
        </w:rPr>
        <w:br w:type="page"/>
      </w:r>
    </w:p>
    <w:p w14:paraId="67722BA2" w14:textId="77777777" w:rsidR="00DB30FD" w:rsidRPr="00081E22" w:rsidRDefault="00DB30FD" w:rsidP="001F4C0E">
      <w:pPr>
        <w:pStyle w:val="Naslov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46" w:name="_Toc163768799"/>
      <w:r>
        <w:rPr>
          <w:rFonts w:ascii="Arial" w:hAnsi="Arial" w:cs="Arial"/>
        </w:rPr>
        <w:lastRenderedPageBreak/>
        <w:t>Dijagram komponenti administratorskih poslova</w:t>
      </w:r>
      <w:bookmarkEnd w:id="46"/>
    </w:p>
    <w:p w14:paraId="4F7F732C" w14:textId="626E8A8E" w:rsidR="00DB30FD" w:rsidRDefault="00DB30FD" w:rsidP="001F4C0E">
      <w:pPr>
        <w:spacing w:after="0" w:line="300" w:lineRule="auto"/>
        <w:rPr>
          <w:rFonts w:ascii="Arial" w:hAnsi="Arial" w:cs="Arial"/>
        </w:rPr>
      </w:pPr>
    </w:p>
    <w:p w14:paraId="63E72951" w14:textId="21DDE310" w:rsidR="001F4C0E" w:rsidRPr="001F4C0E" w:rsidRDefault="001F4C0E" w:rsidP="001F4C0E">
      <w:pPr>
        <w:spacing w:after="0" w:line="300" w:lineRule="auto"/>
        <w:rPr>
          <w:rFonts w:ascii="Arial" w:eastAsia="Times New Roman" w:hAnsi="Arial" w:cs="Arial"/>
          <w:b/>
          <w:bCs/>
          <w:kern w:val="32"/>
          <w:sz w:val="36"/>
          <w:szCs w:val="36"/>
        </w:rPr>
      </w:pPr>
      <w:r w:rsidRPr="001F4C0E">
        <w:rPr>
          <w:rFonts w:ascii="Arial" w:hAnsi="Arial" w:cs="Arial"/>
          <w:sz w:val="24"/>
          <w:szCs w:val="24"/>
        </w:rPr>
        <w:t xml:space="preserve">Slika </w:t>
      </w:r>
      <w:r>
        <w:rPr>
          <w:rFonts w:ascii="Arial" w:hAnsi="Arial" w:cs="Arial"/>
          <w:sz w:val="24"/>
          <w:szCs w:val="24"/>
        </w:rPr>
        <w:t>** prikazuje dijagrame komponenti koj</w:t>
      </w:r>
      <w:r w:rsidR="006F3133">
        <w:rPr>
          <w:rFonts w:ascii="Arial" w:hAnsi="Arial" w:cs="Arial"/>
          <w:sz w:val="24"/>
          <w:szCs w:val="24"/>
        </w:rPr>
        <w:t>e su relevantne za</w:t>
      </w:r>
      <w:r>
        <w:rPr>
          <w:rFonts w:ascii="Arial" w:hAnsi="Arial" w:cs="Arial"/>
          <w:sz w:val="24"/>
          <w:szCs w:val="24"/>
        </w:rPr>
        <w:t xml:space="preserve"> </w:t>
      </w:r>
      <w:r w:rsidR="006F3133">
        <w:rPr>
          <w:rFonts w:ascii="Arial" w:hAnsi="Arial" w:cs="Arial"/>
          <w:sz w:val="24"/>
          <w:szCs w:val="24"/>
        </w:rPr>
        <w:t>obavljanje administratorskih zadataka na razini specifičnih artefakta, datoteka koje predstavljaju izvedbe funkcionalnosti i pohrane podataka</w:t>
      </w:r>
    </w:p>
    <w:p w14:paraId="5CF9448A" w14:textId="77777777" w:rsidR="006F3133" w:rsidRDefault="006F3133" w:rsidP="001F4C0E">
      <w:pPr>
        <w:spacing w:after="0" w:line="300" w:lineRule="auto"/>
        <w:rPr>
          <w:rFonts w:ascii="Arial" w:hAnsi="Arial" w:cs="Arial"/>
        </w:rPr>
      </w:pPr>
    </w:p>
    <w:p w14:paraId="35CFD48C" w14:textId="77777777" w:rsidR="006F3133" w:rsidRDefault="006F3133" w:rsidP="001F4C0E">
      <w:pPr>
        <w:spacing w:after="0" w:line="300" w:lineRule="auto"/>
        <w:rPr>
          <w:rFonts w:ascii="Arial" w:hAnsi="Arial" w:cs="Arial"/>
        </w:rPr>
      </w:pPr>
    </w:p>
    <w:p w14:paraId="59082C46" w14:textId="77777777" w:rsidR="006F3133" w:rsidRDefault="006F3133" w:rsidP="001F4C0E">
      <w:pPr>
        <w:spacing w:after="0" w:line="300" w:lineRule="auto"/>
        <w:rPr>
          <w:rFonts w:ascii="Arial" w:hAnsi="Arial" w:cs="Arial"/>
        </w:rPr>
      </w:pPr>
    </w:p>
    <w:p w14:paraId="2F5F2450" w14:textId="77777777" w:rsidR="006F3133" w:rsidRDefault="006F3133" w:rsidP="001F4C0E">
      <w:pPr>
        <w:spacing w:after="0" w:line="300" w:lineRule="auto"/>
        <w:rPr>
          <w:rFonts w:ascii="Arial" w:hAnsi="Arial" w:cs="Arial"/>
        </w:rPr>
      </w:pPr>
    </w:p>
    <w:p w14:paraId="6CE7811B" w14:textId="77777777" w:rsidR="006F3133" w:rsidRDefault="006F3133" w:rsidP="001F4C0E">
      <w:pPr>
        <w:spacing w:after="0" w:line="300" w:lineRule="auto"/>
        <w:rPr>
          <w:rFonts w:ascii="Arial" w:hAnsi="Arial" w:cs="Arial"/>
        </w:rPr>
      </w:pPr>
    </w:p>
    <w:p w14:paraId="225B7199" w14:textId="77777777" w:rsidR="006F3133" w:rsidRDefault="006F3133" w:rsidP="001F4C0E">
      <w:pPr>
        <w:spacing w:after="0" w:line="300" w:lineRule="auto"/>
        <w:rPr>
          <w:rFonts w:ascii="Arial" w:hAnsi="Arial" w:cs="Arial"/>
        </w:rPr>
      </w:pPr>
    </w:p>
    <w:p w14:paraId="0FA8BE63" w14:textId="77777777" w:rsidR="006F3133" w:rsidRDefault="006F3133" w:rsidP="001F4C0E">
      <w:pPr>
        <w:spacing w:after="0" w:line="300" w:lineRule="auto"/>
        <w:rPr>
          <w:rFonts w:ascii="Arial" w:hAnsi="Arial" w:cs="Arial"/>
        </w:rPr>
      </w:pPr>
    </w:p>
    <w:p w14:paraId="49153ED1" w14:textId="77777777" w:rsidR="006F3133" w:rsidRDefault="006F3133" w:rsidP="001F4C0E">
      <w:pPr>
        <w:spacing w:after="0" w:line="300" w:lineRule="auto"/>
        <w:rPr>
          <w:rFonts w:ascii="Arial" w:hAnsi="Arial" w:cs="Arial"/>
          <w:sz w:val="24"/>
          <w:szCs w:val="24"/>
        </w:rPr>
      </w:pPr>
      <w:r w:rsidRPr="006F3133">
        <w:rPr>
          <w:rFonts w:ascii="Arial" w:hAnsi="Arial" w:cs="Arial"/>
          <w:sz w:val="24"/>
          <w:szCs w:val="24"/>
        </w:rPr>
        <w:t xml:space="preserve">Administrator sustava obavlja dvije vrste posla: održavanje podataka o receptima i osvježavanje podataka o korisnicima. </w:t>
      </w:r>
    </w:p>
    <w:p w14:paraId="2B109D59" w14:textId="77777777" w:rsidR="006F3133" w:rsidRPr="006F3133" w:rsidRDefault="006F3133" w:rsidP="006F3133">
      <w:pPr>
        <w:spacing w:after="0" w:line="300" w:lineRule="auto"/>
        <w:rPr>
          <w:rFonts w:ascii="Arial" w:hAnsi="Arial" w:cs="Arial"/>
          <w:sz w:val="24"/>
          <w:szCs w:val="24"/>
          <w:highlight w:val="cyan"/>
        </w:rPr>
      </w:pPr>
      <w:r w:rsidRPr="006F3133">
        <w:rPr>
          <w:rFonts w:ascii="Arial" w:hAnsi="Arial" w:cs="Arial"/>
          <w:sz w:val="24"/>
          <w:szCs w:val="24"/>
          <w:highlight w:val="cyan"/>
        </w:rPr>
        <w:t>Datoteke vrste JSP, '</w:t>
      </w:r>
      <w:proofErr w:type="spellStart"/>
      <w:r w:rsidRPr="006F3133">
        <w:rPr>
          <w:rFonts w:ascii="Arial" w:hAnsi="Arial" w:cs="Arial"/>
          <w:sz w:val="24"/>
          <w:szCs w:val="24"/>
          <w:highlight w:val="cyan"/>
        </w:rPr>
        <w:t>adminproizvodi.jsp</w:t>
      </w:r>
      <w:proofErr w:type="spellEnd"/>
      <w:r w:rsidRPr="006F3133">
        <w:rPr>
          <w:rFonts w:ascii="Arial" w:hAnsi="Arial" w:cs="Arial"/>
          <w:sz w:val="24"/>
          <w:szCs w:val="24"/>
          <w:highlight w:val="cyan"/>
        </w:rPr>
        <w:t>',</w:t>
      </w:r>
    </w:p>
    <w:p w14:paraId="37713221" w14:textId="77777777" w:rsidR="006F3133" w:rsidRPr="006F3133" w:rsidRDefault="006F3133" w:rsidP="006F3133">
      <w:pPr>
        <w:spacing w:after="0" w:line="300" w:lineRule="auto"/>
        <w:rPr>
          <w:rFonts w:ascii="Arial" w:hAnsi="Arial" w:cs="Arial"/>
          <w:sz w:val="24"/>
          <w:szCs w:val="24"/>
          <w:highlight w:val="cyan"/>
        </w:rPr>
      </w:pPr>
      <w:r w:rsidRPr="006F3133">
        <w:rPr>
          <w:rFonts w:ascii="Arial" w:hAnsi="Arial" w:cs="Arial"/>
          <w:sz w:val="24"/>
          <w:szCs w:val="24"/>
          <w:highlight w:val="cyan"/>
        </w:rPr>
        <w:t>'</w:t>
      </w:r>
      <w:proofErr w:type="spellStart"/>
      <w:r w:rsidRPr="006F3133">
        <w:rPr>
          <w:rFonts w:ascii="Arial" w:hAnsi="Arial" w:cs="Arial"/>
          <w:sz w:val="24"/>
          <w:szCs w:val="24"/>
          <w:highlight w:val="cyan"/>
        </w:rPr>
        <w:t>adminkorisnici.jsp</w:t>
      </w:r>
      <w:proofErr w:type="spellEnd"/>
      <w:r w:rsidRPr="006F3133">
        <w:rPr>
          <w:rFonts w:ascii="Arial" w:hAnsi="Arial" w:cs="Arial"/>
          <w:sz w:val="24"/>
          <w:szCs w:val="24"/>
          <w:highlight w:val="cyan"/>
        </w:rPr>
        <w:t>' i '</w:t>
      </w:r>
      <w:proofErr w:type="spellStart"/>
      <w:r w:rsidRPr="006F3133">
        <w:rPr>
          <w:rFonts w:ascii="Arial" w:hAnsi="Arial" w:cs="Arial"/>
          <w:sz w:val="24"/>
          <w:szCs w:val="24"/>
          <w:highlight w:val="cyan"/>
        </w:rPr>
        <w:t>adminizvjesca.jsp</w:t>
      </w:r>
      <w:proofErr w:type="spellEnd"/>
      <w:r w:rsidRPr="006F3133">
        <w:rPr>
          <w:rFonts w:ascii="Arial" w:hAnsi="Arial" w:cs="Arial"/>
          <w:sz w:val="24"/>
          <w:szCs w:val="24"/>
          <w:highlight w:val="cyan"/>
        </w:rPr>
        <w:t>' pripremaju izgled administratorskih sučelja za</w:t>
      </w:r>
    </w:p>
    <w:p w14:paraId="0C9CEAD1" w14:textId="77777777" w:rsidR="006F3133" w:rsidRPr="006F3133" w:rsidRDefault="006F3133" w:rsidP="006F3133">
      <w:pPr>
        <w:spacing w:after="0" w:line="300" w:lineRule="auto"/>
        <w:rPr>
          <w:rFonts w:ascii="Arial" w:hAnsi="Arial" w:cs="Arial"/>
          <w:sz w:val="24"/>
          <w:szCs w:val="24"/>
          <w:highlight w:val="cyan"/>
        </w:rPr>
      </w:pPr>
      <w:r w:rsidRPr="006F3133">
        <w:rPr>
          <w:rFonts w:ascii="Arial" w:hAnsi="Arial" w:cs="Arial"/>
          <w:sz w:val="24"/>
          <w:szCs w:val="24"/>
          <w:highlight w:val="cyan"/>
        </w:rPr>
        <w:t xml:space="preserve">svaku od navedenih zadaća (i predstavljaju pogled ili </w:t>
      </w:r>
      <w:proofErr w:type="spellStart"/>
      <w:r w:rsidRPr="006F3133">
        <w:rPr>
          <w:rFonts w:ascii="Arial" w:hAnsi="Arial" w:cs="Arial"/>
          <w:sz w:val="24"/>
          <w:szCs w:val="24"/>
          <w:highlight w:val="cyan"/>
        </w:rPr>
        <w:t>view</w:t>
      </w:r>
      <w:proofErr w:type="spellEnd"/>
      <w:r w:rsidRPr="006F3133">
        <w:rPr>
          <w:rFonts w:ascii="Arial" w:hAnsi="Arial" w:cs="Arial"/>
          <w:sz w:val="24"/>
          <w:szCs w:val="24"/>
          <w:highlight w:val="cyan"/>
        </w:rPr>
        <w:t xml:space="preserve"> dio obrasca MVC). Središnja</w:t>
      </w:r>
    </w:p>
    <w:p w14:paraId="7AE90AB2" w14:textId="77777777" w:rsidR="006F3133" w:rsidRPr="006F3133" w:rsidRDefault="006F3133" w:rsidP="006F3133">
      <w:pPr>
        <w:spacing w:after="0" w:line="300" w:lineRule="auto"/>
        <w:rPr>
          <w:rFonts w:ascii="Arial" w:hAnsi="Arial" w:cs="Arial"/>
          <w:sz w:val="24"/>
          <w:szCs w:val="24"/>
          <w:highlight w:val="cyan"/>
        </w:rPr>
      </w:pPr>
      <w:r w:rsidRPr="006F3133">
        <w:rPr>
          <w:rFonts w:ascii="Arial" w:hAnsi="Arial" w:cs="Arial"/>
          <w:sz w:val="24"/>
          <w:szCs w:val="24"/>
          <w:highlight w:val="cyan"/>
        </w:rPr>
        <w:t>datoteka 'AdminUpravljanje.java' upravlja svim zadaćama uz pomoć datoteka za</w:t>
      </w:r>
    </w:p>
    <w:p w14:paraId="594C4666" w14:textId="77777777" w:rsidR="006F3133" w:rsidRPr="006F3133" w:rsidRDefault="006F3133" w:rsidP="006F3133">
      <w:pPr>
        <w:spacing w:after="0" w:line="300" w:lineRule="auto"/>
        <w:rPr>
          <w:rFonts w:ascii="Arial" w:hAnsi="Arial" w:cs="Arial"/>
          <w:sz w:val="24"/>
          <w:szCs w:val="24"/>
          <w:highlight w:val="cyan"/>
        </w:rPr>
      </w:pPr>
      <w:r w:rsidRPr="006F3133">
        <w:rPr>
          <w:rFonts w:ascii="Arial" w:hAnsi="Arial" w:cs="Arial"/>
          <w:sz w:val="24"/>
          <w:szCs w:val="24"/>
          <w:highlight w:val="cyan"/>
        </w:rPr>
        <w:t xml:space="preserve">dohvat podataka iz baze podataka (te predstavlja </w:t>
      </w:r>
      <w:proofErr w:type="spellStart"/>
      <w:r w:rsidRPr="006F3133">
        <w:rPr>
          <w:rFonts w:ascii="Arial" w:hAnsi="Arial" w:cs="Arial"/>
          <w:sz w:val="24"/>
          <w:szCs w:val="24"/>
          <w:highlight w:val="cyan"/>
        </w:rPr>
        <w:t>controller</w:t>
      </w:r>
      <w:proofErr w:type="spellEnd"/>
      <w:r w:rsidRPr="006F3133">
        <w:rPr>
          <w:rFonts w:ascii="Arial" w:hAnsi="Arial" w:cs="Arial"/>
          <w:sz w:val="24"/>
          <w:szCs w:val="24"/>
          <w:highlight w:val="cyan"/>
        </w:rPr>
        <w:t xml:space="preserve"> dio obrasca MVC). Te</w:t>
      </w:r>
    </w:p>
    <w:p w14:paraId="5E359B15" w14:textId="77777777" w:rsidR="006F3133" w:rsidRPr="006F3133" w:rsidRDefault="006F3133" w:rsidP="006F3133">
      <w:pPr>
        <w:spacing w:after="0" w:line="300" w:lineRule="auto"/>
        <w:rPr>
          <w:rFonts w:ascii="Arial" w:hAnsi="Arial" w:cs="Arial"/>
          <w:sz w:val="24"/>
          <w:szCs w:val="24"/>
          <w:highlight w:val="cyan"/>
        </w:rPr>
      </w:pPr>
      <w:r w:rsidRPr="006F3133">
        <w:rPr>
          <w:rFonts w:ascii="Arial" w:hAnsi="Arial" w:cs="Arial"/>
          <w:sz w:val="24"/>
          <w:szCs w:val="24"/>
          <w:highlight w:val="cyan"/>
        </w:rPr>
        <w:t>pomoćne datoteke 'ArtiklPodaci.java', 'KorisnikPodaci.java' i 'IzvjescePodaci.java'</w:t>
      </w:r>
    </w:p>
    <w:p w14:paraId="498B6146" w14:textId="77777777" w:rsidR="006F3133" w:rsidRPr="006F3133" w:rsidRDefault="006F3133" w:rsidP="006F3133">
      <w:pPr>
        <w:spacing w:after="0" w:line="300" w:lineRule="auto"/>
        <w:rPr>
          <w:rFonts w:ascii="Arial" w:hAnsi="Arial" w:cs="Arial"/>
          <w:sz w:val="24"/>
          <w:szCs w:val="24"/>
          <w:highlight w:val="cyan"/>
        </w:rPr>
      </w:pPr>
      <w:r w:rsidRPr="006F3133">
        <w:rPr>
          <w:rFonts w:ascii="Arial" w:hAnsi="Arial" w:cs="Arial"/>
          <w:sz w:val="24"/>
          <w:szCs w:val="24"/>
          <w:highlight w:val="cyan"/>
        </w:rPr>
        <w:t>izravno komuniciraju i dohvaćaju podatke iz baze podataka, prije svega iz tablica baze</w:t>
      </w:r>
    </w:p>
    <w:p w14:paraId="21D35662" w14:textId="031FA2CF" w:rsidR="00DB30FD" w:rsidRDefault="006F3133" w:rsidP="006F3133">
      <w:pPr>
        <w:spacing w:after="0" w:line="300" w:lineRule="auto"/>
        <w:rPr>
          <w:rFonts w:ascii="Arial" w:eastAsia="Times New Roman" w:hAnsi="Arial" w:cs="Arial"/>
          <w:b/>
          <w:bCs/>
          <w:kern w:val="32"/>
          <w:sz w:val="32"/>
          <w:szCs w:val="32"/>
        </w:rPr>
      </w:pPr>
      <w:r w:rsidRPr="006F3133">
        <w:rPr>
          <w:rFonts w:ascii="Arial" w:hAnsi="Arial" w:cs="Arial"/>
          <w:sz w:val="24"/>
          <w:szCs w:val="24"/>
          <w:highlight w:val="cyan"/>
        </w:rPr>
        <w:t>podataka 'artikl', 'korisnik' i 'račun' (što predstavlja model dio obrasca MVC).</w:t>
      </w:r>
      <w:r w:rsidRPr="006F3133">
        <w:rPr>
          <w:rFonts w:ascii="Arial" w:hAnsi="Arial" w:cs="Arial"/>
          <w:sz w:val="24"/>
          <w:szCs w:val="24"/>
        </w:rPr>
        <w:cr/>
      </w:r>
      <w:r w:rsidR="00DB30FD">
        <w:rPr>
          <w:rFonts w:ascii="Arial" w:hAnsi="Arial" w:cs="Arial"/>
        </w:rPr>
        <w:br w:type="page"/>
      </w:r>
    </w:p>
    <w:p w14:paraId="36BA27BB" w14:textId="3465ED66" w:rsidR="006F3133" w:rsidRPr="006F3133" w:rsidRDefault="006F3133" w:rsidP="006F3133">
      <w:pPr>
        <w:pStyle w:val="Naslov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r>
        <w:rPr>
          <w:rFonts w:ascii="Arial" w:hAnsi="Arial" w:cs="Arial"/>
        </w:rPr>
        <w:lastRenderedPageBreak/>
        <w:t>Dijagram razmještaja</w:t>
      </w:r>
    </w:p>
    <w:p w14:paraId="298BB217" w14:textId="77777777" w:rsidR="006F3133" w:rsidRDefault="006F3133" w:rsidP="006F3133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5EDA1B79" w14:textId="77777777" w:rsidR="006F3133" w:rsidRDefault="006F3133" w:rsidP="006F3133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6F3133">
        <w:rPr>
          <w:rFonts w:ascii="Arial" w:hAnsi="Arial" w:cs="Arial"/>
          <w:sz w:val="24"/>
          <w:szCs w:val="24"/>
        </w:rPr>
        <w:t>Slika ** prikazuje dijagram razmještaja sustava pretrage recepata koji se nalazi na aplikacijskom poslužitelju __________ s operacijskim sustavom _______ te se pokreće unutar _____________</w:t>
      </w:r>
      <w:r>
        <w:rPr>
          <w:rFonts w:ascii="Arial" w:hAnsi="Arial" w:cs="Arial"/>
          <w:sz w:val="24"/>
          <w:szCs w:val="24"/>
        </w:rPr>
        <w:t>.</w:t>
      </w:r>
    </w:p>
    <w:p w14:paraId="3391DDA3" w14:textId="77777777" w:rsidR="006F3133" w:rsidRDefault="006F3133">
      <w:pPr>
        <w:spacing w:after="0" w:line="240" w:lineRule="auto"/>
        <w:rPr>
          <w:rFonts w:ascii="Arial" w:hAnsi="Arial" w:cs="Arial"/>
          <w:sz w:val="24"/>
          <w:szCs w:val="24"/>
        </w:rPr>
      </w:pPr>
    </w:p>
    <w:p w14:paraId="0C5B2E3C" w14:textId="77777777" w:rsidR="006F3133" w:rsidRDefault="006F3133">
      <w:pPr>
        <w:spacing w:after="0" w:line="240" w:lineRule="auto"/>
        <w:rPr>
          <w:rFonts w:ascii="Arial" w:hAnsi="Arial" w:cs="Arial"/>
          <w:sz w:val="24"/>
          <w:szCs w:val="24"/>
        </w:rPr>
      </w:pPr>
    </w:p>
    <w:p w14:paraId="7F504B2B" w14:textId="77777777" w:rsidR="006F3133" w:rsidRDefault="006F3133">
      <w:pPr>
        <w:spacing w:after="0" w:line="240" w:lineRule="auto"/>
        <w:rPr>
          <w:rFonts w:ascii="Arial" w:hAnsi="Arial" w:cs="Arial"/>
          <w:sz w:val="24"/>
          <w:szCs w:val="24"/>
        </w:rPr>
      </w:pPr>
    </w:p>
    <w:p w14:paraId="07639548" w14:textId="77777777" w:rsidR="006F3133" w:rsidRDefault="006F3133">
      <w:pPr>
        <w:spacing w:after="0" w:line="240" w:lineRule="auto"/>
        <w:rPr>
          <w:rFonts w:ascii="Arial" w:hAnsi="Arial" w:cs="Arial"/>
          <w:sz w:val="24"/>
          <w:szCs w:val="24"/>
        </w:rPr>
      </w:pPr>
    </w:p>
    <w:p w14:paraId="60593178" w14:textId="00A16E59" w:rsidR="006F3133" w:rsidRDefault="006F3133" w:rsidP="006F3133">
      <w:pPr>
        <w:spacing w:after="0" w:line="240" w:lineRule="auto"/>
        <w:jc w:val="both"/>
        <w:rPr>
          <w:rFonts w:ascii="Arial" w:eastAsia="Times New Roman" w:hAnsi="Arial" w:cs="Arial"/>
          <w:b/>
          <w:bCs/>
          <w:kern w:val="32"/>
          <w:sz w:val="32"/>
          <w:szCs w:val="32"/>
        </w:rPr>
      </w:pPr>
      <w:r>
        <w:rPr>
          <w:rFonts w:ascii="Arial" w:hAnsi="Arial" w:cs="Arial"/>
          <w:sz w:val="24"/>
          <w:szCs w:val="24"/>
        </w:rPr>
        <w:t xml:space="preserve">Poslužitelju korisnici pristupaju sa svojim uređajima, a posebni poslužitelj se koristi za pohranu podataka s </w:t>
      </w:r>
      <w:proofErr w:type="spellStart"/>
      <w:r>
        <w:rPr>
          <w:rFonts w:ascii="Arial" w:hAnsi="Arial" w:cs="Arial"/>
          <w:sz w:val="24"/>
          <w:szCs w:val="24"/>
        </w:rPr>
        <w:t>SQLite</w:t>
      </w:r>
      <w:proofErr w:type="spellEnd"/>
      <w:r>
        <w:rPr>
          <w:rFonts w:ascii="Arial" w:hAnsi="Arial" w:cs="Arial"/>
          <w:sz w:val="24"/>
          <w:szCs w:val="24"/>
        </w:rPr>
        <w:t xml:space="preserve"> implementacijom sustava za upravljanje bazama podataka gdje se pohranjuju svi bitni podaci, a to su podaci o korisnicima i receptima te favoriziranim receptima.</w:t>
      </w:r>
      <w:r>
        <w:rPr>
          <w:rFonts w:ascii="Arial" w:hAnsi="Arial" w:cs="Arial"/>
        </w:rPr>
        <w:br w:type="page"/>
      </w:r>
    </w:p>
    <w:p w14:paraId="0E39CBEA" w14:textId="5FD67092" w:rsidR="00DB30FD" w:rsidRPr="006F3133" w:rsidRDefault="006F3133" w:rsidP="001F4C0E">
      <w:pPr>
        <w:pStyle w:val="Naslov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r>
        <w:rPr>
          <w:rFonts w:ascii="Arial" w:hAnsi="Arial" w:cs="Arial"/>
        </w:rPr>
        <w:lastRenderedPageBreak/>
        <w:t>Zaključak</w:t>
      </w:r>
    </w:p>
    <w:p w14:paraId="39E7F103" w14:textId="77777777" w:rsidR="00081E22" w:rsidRPr="00081E22" w:rsidRDefault="00081E22" w:rsidP="001F4C0E">
      <w:pPr>
        <w:spacing w:after="160" w:line="300" w:lineRule="auto"/>
        <w:jc w:val="both"/>
        <w:rPr>
          <w:rFonts w:ascii="Arial" w:hAnsi="Arial" w:cs="Arial"/>
          <w:sz w:val="32"/>
          <w:szCs w:val="32"/>
        </w:rPr>
      </w:pPr>
    </w:p>
    <w:sectPr w:rsidR="00081E22" w:rsidRPr="00081E22" w:rsidSect="005F2A82">
      <w:headerReference w:type="default" r:id="rId34"/>
      <w:footerReference w:type="default" r:id="rId35"/>
      <w:headerReference w:type="first" r:id="rId36"/>
      <w:pgSz w:w="11906" w:h="16838"/>
      <w:pgMar w:top="1417" w:right="1417" w:bottom="1417" w:left="1417" w:header="708" w:footer="850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30" w:author="Danko Ivošević (divosevic)" w:date="2024-03-28T16:01:00Z" w:initials="DI(">
    <w:p w14:paraId="71E878C5" w14:textId="63B2D59C" w:rsidR="00D22928" w:rsidRDefault="00D22928">
      <w:pPr>
        <w:pStyle w:val="Tekstkomentara"/>
      </w:pPr>
      <w:r>
        <w:rPr>
          <w:rStyle w:val="Referencakomentara"/>
        </w:rPr>
        <w:annotationRef/>
      </w:r>
      <w:r>
        <w:t>Notacija povratnih poruka?</w:t>
      </w:r>
    </w:p>
  </w:comment>
  <w:comment w:id="32" w:author="Danko Ivošević (divosevic)" w:date="2024-04-10T11:19:00Z" w:initials="DI(">
    <w:p w14:paraId="27418126" w14:textId="316E6554" w:rsidR="00826A47" w:rsidRDefault="00826A47">
      <w:pPr>
        <w:pStyle w:val="Tekstkomentara"/>
      </w:pPr>
      <w:r>
        <w:rPr>
          <w:rStyle w:val="Referencakomentara"/>
        </w:rPr>
        <w:annotationRef/>
      </w:r>
      <w:r>
        <w:t>Notacija uvjeta grananja?</w:t>
      </w:r>
    </w:p>
  </w:comment>
  <w:comment w:id="35" w:author="Danko Ivošević (divosevic)" w:date="2024-03-28T16:02:00Z" w:initials="DI(">
    <w:p w14:paraId="5EB9BEF3" w14:textId="4AB26A23" w:rsidR="00D22928" w:rsidRDefault="00D22928">
      <w:pPr>
        <w:pStyle w:val="Tekstkomentara"/>
      </w:pPr>
      <w:r>
        <w:rPr>
          <w:rStyle w:val="Referencakomentara"/>
        </w:rPr>
        <w:annotationRef/>
      </w:r>
      <w:r>
        <w:t>Notacija uvjeta grananja? Vrijedi i za ostale dijagrame aktivnosti.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71E878C5" w15:done="0"/>
  <w15:commentEx w15:paraId="27418126" w15:done="0"/>
  <w15:commentEx w15:paraId="5EB9BEF3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29B012F2" w16cex:dateUtc="2024-03-28T15:01:00Z"/>
  <w16cex:commentExtensible w16cex:durableId="29C0F43A" w16cex:dateUtc="2024-04-10T09:19:00Z"/>
  <w16cex:commentExtensible w16cex:durableId="29B01331" w16cex:dateUtc="2024-03-28T15:0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71E878C5" w16cid:durableId="29B012F2"/>
  <w16cid:commentId w16cid:paraId="27418126" w16cid:durableId="29C0F43A"/>
  <w16cid:commentId w16cid:paraId="5EB9BEF3" w16cid:durableId="29B0133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1ADB36" w14:textId="77777777" w:rsidR="005F2A82" w:rsidRDefault="005F2A82" w:rsidP="00E9762A">
      <w:pPr>
        <w:spacing w:after="0" w:line="240" w:lineRule="auto"/>
      </w:pPr>
      <w:r>
        <w:separator/>
      </w:r>
    </w:p>
  </w:endnote>
  <w:endnote w:type="continuationSeparator" w:id="0">
    <w:p w14:paraId="62106E89" w14:textId="77777777" w:rsidR="005F2A82" w:rsidRDefault="005F2A82" w:rsidP="00E976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351" w:type="dxa"/>
      <w:tblLook w:val="04A0" w:firstRow="1" w:lastRow="0" w:firstColumn="1" w:lastColumn="0" w:noHBand="0" w:noVBand="1"/>
    </w:tblPr>
    <w:tblGrid>
      <w:gridCol w:w="3117"/>
      <w:gridCol w:w="3117"/>
      <w:gridCol w:w="3117"/>
    </w:tblGrid>
    <w:tr w:rsidR="0072389D" w14:paraId="29107B39" w14:textId="77777777" w:rsidTr="005F631A">
      <w:trPr>
        <w:trHeight w:val="269"/>
      </w:trPr>
      <w:tc>
        <w:tcPr>
          <w:tcW w:w="3117" w:type="dxa"/>
        </w:tcPr>
        <w:p w14:paraId="7455C476" w14:textId="3FF8345B" w:rsidR="0072389D" w:rsidRPr="005B0AFE" w:rsidRDefault="00344D25" w:rsidP="00FA1969">
          <w:r>
            <w:rPr>
              <w:noProof/>
              <w:lang w:eastAsia="hr-HR"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26A4EB9F" wp14:editId="1FEFFC1E">
                    <wp:simplePos x="0" y="0"/>
                    <wp:positionH relativeFrom="column">
                      <wp:posOffset>-163195</wp:posOffset>
                    </wp:positionH>
                    <wp:positionV relativeFrom="paragraph">
                      <wp:posOffset>6350</wp:posOffset>
                    </wp:positionV>
                    <wp:extent cx="6197600" cy="0"/>
                    <wp:effectExtent l="12700" t="5080" r="9525" b="13970"/>
                    <wp:wrapNone/>
                    <wp:docPr id="3" name="AutoShape 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6197600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 type="none" w="sm" len="lg"/>
                              <a:tailEnd type="non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 xmlns:w16du="http://schemas.microsoft.com/office/word/2023/wordml/word16du">
                <w:pict>
                  <v:shapetype w14:anchorId="52858909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8" o:spid="_x0000_s1026" type="#_x0000_t32" style="position:absolute;margin-left:-12.85pt;margin-top:.5pt;width:488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">
                    <v:stroke startarrowwidth="narrow" startarrowlength="long" endarrowwidth="narrow" endarrowlength="long"/>
                  </v:shape>
                </w:pict>
              </mc:Fallback>
            </mc:AlternateContent>
          </w:r>
          <w:r w:rsidR="00182C14">
            <w:fldChar w:fldCharType="begin"/>
          </w:r>
          <w:r w:rsidR="00182C14">
            <w:instrText xml:space="preserve"> TIME \@ "d.M.yyyy." </w:instrText>
          </w:r>
          <w:r w:rsidR="00182C14">
            <w:fldChar w:fldCharType="separate"/>
          </w:r>
          <w:r w:rsidR="005C0240">
            <w:rPr>
              <w:noProof/>
            </w:rPr>
            <w:t>11.4.2024.</w:t>
          </w:r>
          <w:r w:rsidR="00182C14">
            <w:fldChar w:fldCharType="end"/>
          </w:r>
        </w:p>
      </w:tc>
      <w:tc>
        <w:tcPr>
          <w:tcW w:w="3117" w:type="dxa"/>
        </w:tcPr>
        <w:p w14:paraId="195EE386" w14:textId="5236B919" w:rsidR="0072389D" w:rsidRPr="00116CF3" w:rsidRDefault="00AF1CCE" w:rsidP="00810566">
          <w:pPr>
            <w:jc w:val="center"/>
            <w:rPr>
              <w:rFonts w:ascii="Arial" w:hAnsi="Arial" w:cs="Arial"/>
              <w:noProof/>
            </w:rPr>
          </w:pPr>
          <w:r w:rsidRPr="00116CF3">
            <w:rPr>
              <w:rFonts w:ascii="Arial" w:hAnsi="Arial" w:cs="Arial"/>
              <w:noProof/>
              <w:sz w:val="18"/>
              <w:szCs w:val="18"/>
            </w:rPr>
            <w:t>PIOS-OORP G3T3/</w:t>
          </w:r>
          <w:r w:rsidR="001E5953" w:rsidRPr="00116CF3">
            <w:rPr>
              <w:rFonts w:ascii="Arial" w:hAnsi="Arial" w:cs="Arial"/>
              <w:noProof/>
              <w:sz w:val="18"/>
              <w:szCs w:val="18"/>
            </w:rPr>
            <w:fldChar w:fldCharType="begin"/>
          </w:r>
          <w:r w:rsidR="001E5953" w:rsidRPr="00116CF3">
            <w:rPr>
              <w:rFonts w:ascii="Arial" w:hAnsi="Arial" w:cs="Arial"/>
              <w:noProof/>
              <w:sz w:val="18"/>
              <w:szCs w:val="18"/>
            </w:rPr>
            <w:instrText xml:space="preserve"> FILENAME   \* MERGEFORMAT </w:instrText>
          </w:r>
          <w:r w:rsidR="001E5953" w:rsidRPr="00116CF3">
            <w:rPr>
              <w:rFonts w:ascii="Arial" w:hAnsi="Arial" w:cs="Arial"/>
              <w:noProof/>
              <w:sz w:val="18"/>
              <w:szCs w:val="18"/>
            </w:rPr>
            <w:fldChar w:fldCharType="separate"/>
          </w:r>
          <w:r w:rsidR="001B61C4" w:rsidRPr="00116CF3">
            <w:rPr>
              <w:rFonts w:ascii="Arial" w:hAnsi="Arial" w:cs="Arial"/>
              <w:noProof/>
              <w:sz w:val="18"/>
              <w:szCs w:val="18"/>
            </w:rPr>
            <w:t>TIM</w:t>
          </w:r>
          <w:r w:rsidR="00462C5B" w:rsidRPr="00116CF3">
            <w:rPr>
              <w:rFonts w:ascii="Arial" w:hAnsi="Arial" w:cs="Arial"/>
              <w:noProof/>
              <w:sz w:val="18"/>
              <w:szCs w:val="18"/>
            </w:rPr>
            <w:t>12</w:t>
          </w:r>
          <w:r w:rsidR="001B61C4" w:rsidRPr="00116CF3">
            <w:rPr>
              <w:rFonts w:ascii="Arial" w:hAnsi="Arial" w:cs="Arial"/>
              <w:noProof/>
              <w:sz w:val="18"/>
              <w:szCs w:val="18"/>
            </w:rPr>
            <w:t xml:space="preserve"> </w:t>
          </w:r>
          <w:r w:rsidRPr="00116CF3">
            <w:rPr>
              <w:rFonts w:ascii="Arial" w:hAnsi="Arial" w:cs="Arial"/>
              <w:noProof/>
              <w:sz w:val="18"/>
              <w:szCs w:val="18"/>
            </w:rPr>
            <w:t xml:space="preserve">-DD.01 - (UML) </w:t>
          </w:r>
          <w:r w:rsidR="001B61C4" w:rsidRPr="00116CF3">
            <w:rPr>
              <w:rFonts w:ascii="Arial" w:hAnsi="Arial" w:cs="Arial"/>
              <w:noProof/>
              <w:sz w:val="18"/>
              <w:szCs w:val="18"/>
            </w:rPr>
            <w:t xml:space="preserve">Dokument </w:t>
          </w:r>
          <w:r w:rsidR="001E5953" w:rsidRPr="00116CF3">
            <w:rPr>
              <w:rFonts w:ascii="Arial" w:hAnsi="Arial" w:cs="Arial"/>
              <w:noProof/>
              <w:sz w:val="18"/>
              <w:szCs w:val="18"/>
            </w:rPr>
            <w:fldChar w:fldCharType="end"/>
          </w:r>
          <w:r w:rsidRPr="00116CF3">
            <w:rPr>
              <w:rFonts w:ascii="Arial" w:hAnsi="Arial" w:cs="Arial"/>
              <w:noProof/>
              <w:sz w:val="18"/>
              <w:szCs w:val="18"/>
            </w:rPr>
            <w:t>zahtjeva</w:t>
          </w:r>
        </w:p>
      </w:tc>
      <w:tc>
        <w:tcPr>
          <w:tcW w:w="3117" w:type="dxa"/>
        </w:tcPr>
        <w:p w14:paraId="684B3A82" w14:textId="77777777" w:rsidR="0072389D" w:rsidRDefault="00CD6461" w:rsidP="00FA1969">
          <w:pPr>
            <w:jc w:val="right"/>
          </w:pPr>
          <w:r>
            <w:fldChar w:fldCharType="begin"/>
          </w:r>
          <w:r>
            <w:instrText xml:space="preserve"> PAGE  \* Arabic  \* MERGEFORMAT </w:instrText>
          </w:r>
          <w:r>
            <w:fldChar w:fldCharType="separate"/>
          </w:r>
          <w:r w:rsidR="00407EC9">
            <w:rPr>
              <w:noProof/>
            </w:rPr>
            <w:t>2</w:t>
          </w:r>
          <w:r>
            <w:fldChar w:fldCharType="end"/>
          </w:r>
        </w:p>
      </w:tc>
    </w:tr>
  </w:tbl>
  <w:p w14:paraId="7854060E" w14:textId="77777777" w:rsidR="0072389D" w:rsidRDefault="0072389D" w:rsidP="00CD6461">
    <w:pPr>
      <w:pStyle w:val="Podnoj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07B9DB" w14:textId="77777777" w:rsidR="005F2A82" w:rsidRDefault="005F2A82" w:rsidP="00E9762A">
      <w:pPr>
        <w:spacing w:after="0" w:line="240" w:lineRule="auto"/>
      </w:pPr>
      <w:r>
        <w:separator/>
      </w:r>
    </w:p>
  </w:footnote>
  <w:footnote w:type="continuationSeparator" w:id="0">
    <w:p w14:paraId="0C822DE3" w14:textId="77777777" w:rsidR="005F2A82" w:rsidRDefault="005F2A82" w:rsidP="00E9762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ook w:val="04A0" w:firstRow="1" w:lastRow="0" w:firstColumn="1" w:lastColumn="0" w:noHBand="0" w:noVBand="1"/>
    </w:tblPr>
    <w:tblGrid>
      <w:gridCol w:w="4672"/>
      <w:gridCol w:w="4400"/>
    </w:tblGrid>
    <w:tr w:rsidR="00F14554" w14:paraId="49D0B88A" w14:textId="77777777" w:rsidTr="00872BAF">
      <w:trPr>
        <w:trHeight w:val="276"/>
      </w:trPr>
      <w:tc>
        <w:tcPr>
          <w:tcW w:w="4779" w:type="dxa"/>
          <w:vAlign w:val="center"/>
        </w:tcPr>
        <w:p w14:paraId="3825F867" w14:textId="37330A17" w:rsidR="00F14554" w:rsidRDefault="00344D25" w:rsidP="00642D70">
          <w:r>
            <w:rPr>
              <w:noProof/>
              <w:lang w:eastAsia="hr-HR"/>
            </w:rPr>
            <w:drawing>
              <wp:anchor distT="0" distB="0" distL="114300" distR="114300" simplePos="0" relativeHeight="251657216" behindDoc="1" locked="0" layoutInCell="1" allowOverlap="1" wp14:anchorId="756672DB" wp14:editId="765143DA">
                <wp:simplePos x="0" y="0"/>
                <wp:positionH relativeFrom="column">
                  <wp:posOffset>-44450</wp:posOffset>
                </wp:positionH>
                <wp:positionV relativeFrom="paragraph">
                  <wp:posOffset>-28575</wp:posOffset>
                </wp:positionV>
                <wp:extent cx="5975350" cy="260985"/>
                <wp:effectExtent l="0" t="0" r="6350" b="5715"/>
                <wp:wrapNone/>
                <wp:docPr id="6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975350" cy="2609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642D70">
            <w:t xml:space="preserve">TVZ </w:t>
          </w:r>
          <w:r w:rsidR="008E40A8">
            <w:t>Objektno orijentirani razvoj programa</w:t>
          </w:r>
          <w:r w:rsidR="00642D70">
            <w:t xml:space="preserve"> </w:t>
          </w:r>
        </w:p>
      </w:tc>
      <w:tc>
        <w:tcPr>
          <w:tcW w:w="4501" w:type="dxa"/>
          <w:vAlign w:val="center"/>
        </w:tcPr>
        <w:p w14:paraId="23B74B4E" w14:textId="19C0C205" w:rsidR="00F14554" w:rsidRPr="00A82907" w:rsidRDefault="008E40A8" w:rsidP="00A82907">
          <w:pPr>
            <w:jc w:val="right"/>
          </w:pPr>
          <w:r>
            <w:t>Dokument zahtjeva</w:t>
          </w:r>
        </w:p>
      </w:tc>
    </w:tr>
  </w:tbl>
  <w:p w14:paraId="674471BA" w14:textId="77777777" w:rsidR="00F14554" w:rsidRDefault="000974A0" w:rsidP="000974A0">
    <w:pPr>
      <w:pStyle w:val="Zaglavlje"/>
      <w:tabs>
        <w:tab w:val="clear" w:pos="4536"/>
        <w:tab w:val="clear" w:pos="9072"/>
        <w:tab w:val="left" w:pos="7500"/>
      </w:tabs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37CDA1" w14:textId="77777777" w:rsidR="00344D25" w:rsidRPr="008F2EF3" w:rsidRDefault="00805655" w:rsidP="00805655">
    <w:pPr>
      <w:pStyle w:val="Zaglavlje"/>
      <w:jc w:val="center"/>
    </w:pPr>
    <w:r>
      <w:rPr>
        <w:noProof/>
        <w:lang w:eastAsia="hr-HR"/>
      </w:rPr>
      <w:drawing>
        <wp:inline distT="0" distB="0" distL="0" distR="0" wp14:anchorId="54A7DE11" wp14:editId="46FF23D8">
          <wp:extent cx="4515480" cy="781159"/>
          <wp:effectExtent l="0" t="0" r="0" b="0"/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logoTVZ2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515480" cy="78115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F44050"/>
    <w:multiLevelType w:val="hybridMultilevel"/>
    <w:tmpl w:val="1354F78A"/>
    <w:lvl w:ilvl="0" w:tplc="30B2A136">
      <w:numFmt w:val="bullet"/>
      <w:lvlText w:val=""/>
      <w:lvlJc w:val="left"/>
      <w:pPr>
        <w:ind w:left="720" w:hanging="360"/>
      </w:pPr>
      <w:rPr>
        <w:rFonts w:ascii="Wingdings" w:eastAsia="Calibri" w:hAnsi="Wingdings" w:cs="Aria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EC4A34"/>
    <w:multiLevelType w:val="hybridMultilevel"/>
    <w:tmpl w:val="F3D8348C"/>
    <w:lvl w:ilvl="0" w:tplc="041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3295201"/>
    <w:multiLevelType w:val="hybridMultilevel"/>
    <w:tmpl w:val="8D043358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C024E3"/>
    <w:multiLevelType w:val="hybridMultilevel"/>
    <w:tmpl w:val="875433D6"/>
    <w:lvl w:ilvl="0" w:tplc="041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4" w15:restartNumberingAfterBreak="0">
    <w:nsid w:val="22B77791"/>
    <w:multiLevelType w:val="hybridMultilevel"/>
    <w:tmpl w:val="A03EDAFE"/>
    <w:lvl w:ilvl="0" w:tplc="041A000F">
      <w:start w:val="1"/>
      <w:numFmt w:val="decimal"/>
      <w:lvlText w:val="%1."/>
      <w:lvlJc w:val="left"/>
      <w:pPr>
        <w:ind w:left="360" w:hanging="360"/>
      </w:pPr>
    </w:lvl>
    <w:lvl w:ilvl="1" w:tplc="041A0019">
      <w:start w:val="1"/>
      <w:numFmt w:val="lowerLetter"/>
      <w:lvlText w:val="%2."/>
      <w:lvlJc w:val="left"/>
      <w:pPr>
        <w:ind w:left="1080" w:hanging="360"/>
      </w:pPr>
    </w:lvl>
    <w:lvl w:ilvl="2" w:tplc="041A001B" w:tentative="1">
      <w:start w:val="1"/>
      <w:numFmt w:val="lowerRoman"/>
      <w:lvlText w:val="%3."/>
      <w:lvlJc w:val="right"/>
      <w:pPr>
        <w:ind w:left="1800" w:hanging="180"/>
      </w:pPr>
    </w:lvl>
    <w:lvl w:ilvl="3" w:tplc="041A000F" w:tentative="1">
      <w:start w:val="1"/>
      <w:numFmt w:val="decimal"/>
      <w:lvlText w:val="%4."/>
      <w:lvlJc w:val="left"/>
      <w:pPr>
        <w:ind w:left="2520" w:hanging="360"/>
      </w:pPr>
    </w:lvl>
    <w:lvl w:ilvl="4" w:tplc="041A0019" w:tentative="1">
      <w:start w:val="1"/>
      <w:numFmt w:val="lowerLetter"/>
      <w:lvlText w:val="%5."/>
      <w:lvlJc w:val="left"/>
      <w:pPr>
        <w:ind w:left="3240" w:hanging="360"/>
      </w:pPr>
    </w:lvl>
    <w:lvl w:ilvl="5" w:tplc="041A001B" w:tentative="1">
      <w:start w:val="1"/>
      <w:numFmt w:val="lowerRoman"/>
      <w:lvlText w:val="%6."/>
      <w:lvlJc w:val="right"/>
      <w:pPr>
        <w:ind w:left="3960" w:hanging="180"/>
      </w:pPr>
    </w:lvl>
    <w:lvl w:ilvl="6" w:tplc="041A000F" w:tentative="1">
      <w:start w:val="1"/>
      <w:numFmt w:val="decimal"/>
      <w:lvlText w:val="%7."/>
      <w:lvlJc w:val="left"/>
      <w:pPr>
        <w:ind w:left="4680" w:hanging="360"/>
      </w:pPr>
    </w:lvl>
    <w:lvl w:ilvl="7" w:tplc="041A0019" w:tentative="1">
      <w:start w:val="1"/>
      <w:numFmt w:val="lowerLetter"/>
      <w:lvlText w:val="%8."/>
      <w:lvlJc w:val="left"/>
      <w:pPr>
        <w:ind w:left="5400" w:hanging="360"/>
      </w:pPr>
    </w:lvl>
    <w:lvl w:ilvl="8" w:tplc="041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33E63D23"/>
    <w:multiLevelType w:val="hybridMultilevel"/>
    <w:tmpl w:val="5500410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74C0D5F"/>
    <w:multiLevelType w:val="hybridMultilevel"/>
    <w:tmpl w:val="FF925110"/>
    <w:lvl w:ilvl="0" w:tplc="041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3AB2707E"/>
    <w:multiLevelType w:val="hybridMultilevel"/>
    <w:tmpl w:val="A718D72C"/>
    <w:lvl w:ilvl="0" w:tplc="041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3F781F06"/>
    <w:multiLevelType w:val="hybridMultilevel"/>
    <w:tmpl w:val="737CE1CE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90553B"/>
    <w:multiLevelType w:val="hybridMultilevel"/>
    <w:tmpl w:val="E884C1D8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0" w15:restartNumberingAfterBreak="0">
    <w:nsid w:val="517D6417"/>
    <w:multiLevelType w:val="multilevel"/>
    <w:tmpl w:val="24A407C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1" w15:restartNumberingAfterBreak="0">
    <w:nsid w:val="54AE5AE2"/>
    <w:multiLevelType w:val="hybridMultilevel"/>
    <w:tmpl w:val="C2F4C0BA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5C35951"/>
    <w:multiLevelType w:val="hybridMultilevel"/>
    <w:tmpl w:val="785CF76E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64C78C5"/>
    <w:multiLevelType w:val="hybridMultilevel"/>
    <w:tmpl w:val="33BAC4EC"/>
    <w:lvl w:ilvl="0" w:tplc="C40EE5D0">
      <w:numFmt w:val="bullet"/>
      <w:lvlText w:val="•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42D56DD"/>
    <w:multiLevelType w:val="hybridMultilevel"/>
    <w:tmpl w:val="6D46B2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4AC6F47"/>
    <w:multiLevelType w:val="multilevel"/>
    <w:tmpl w:val="ABEE4550"/>
    <w:lvl w:ilvl="0">
      <w:start w:val="1"/>
      <w:numFmt w:val="decimal"/>
      <w:pStyle w:val="Naslov1"/>
      <w:lvlText w:val="%1"/>
      <w:lvlJc w:val="left"/>
      <w:pPr>
        <w:ind w:left="432" w:hanging="432"/>
      </w:pPr>
    </w:lvl>
    <w:lvl w:ilvl="1">
      <w:start w:val="1"/>
      <w:numFmt w:val="decimal"/>
      <w:pStyle w:val="Naslov2"/>
      <w:lvlText w:val="%1.%2"/>
      <w:lvlJc w:val="left"/>
      <w:pPr>
        <w:ind w:left="576" w:hanging="576"/>
      </w:pPr>
    </w:lvl>
    <w:lvl w:ilvl="2">
      <w:start w:val="1"/>
      <w:numFmt w:val="decimal"/>
      <w:pStyle w:val="Naslov3"/>
      <w:lvlText w:val="%1.%2.%3"/>
      <w:lvlJc w:val="left"/>
      <w:pPr>
        <w:ind w:left="720" w:hanging="720"/>
      </w:pPr>
    </w:lvl>
    <w:lvl w:ilvl="3">
      <w:start w:val="1"/>
      <w:numFmt w:val="decimal"/>
      <w:pStyle w:val="Naslov4"/>
      <w:lvlText w:val="%1.%2.%3.%4"/>
      <w:lvlJc w:val="left"/>
      <w:pPr>
        <w:ind w:left="864" w:hanging="864"/>
      </w:pPr>
    </w:lvl>
    <w:lvl w:ilvl="4">
      <w:start w:val="1"/>
      <w:numFmt w:val="decimal"/>
      <w:pStyle w:val="Naslov5"/>
      <w:lvlText w:val="%1.%2.%3.%4.%5"/>
      <w:lvlJc w:val="left"/>
      <w:pPr>
        <w:ind w:left="1008" w:hanging="1008"/>
      </w:pPr>
    </w:lvl>
    <w:lvl w:ilvl="5">
      <w:start w:val="1"/>
      <w:numFmt w:val="decimal"/>
      <w:pStyle w:val="Naslov6"/>
      <w:lvlText w:val="%1.%2.%3.%4.%5.%6"/>
      <w:lvlJc w:val="left"/>
      <w:pPr>
        <w:ind w:left="1152" w:hanging="1152"/>
      </w:pPr>
    </w:lvl>
    <w:lvl w:ilvl="6">
      <w:start w:val="1"/>
      <w:numFmt w:val="decimal"/>
      <w:pStyle w:val="Naslov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slov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slov9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67417E98"/>
    <w:multiLevelType w:val="hybridMultilevel"/>
    <w:tmpl w:val="BD84E3D6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1620C4D"/>
    <w:multiLevelType w:val="hybridMultilevel"/>
    <w:tmpl w:val="D8445160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A044418"/>
    <w:multiLevelType w:val="hybridMultilevel"/>
    <w:tmpl w:val="0AE416DC"/>
    <w:lvl w:ilvl="0" w:tplc="041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555846524">
    <w:abstractNumId w:val="15"/>
  </w:num>
  <w:num w:numId="2" w16cid:durableId="832338727">
    <w:abstractNumId w:val="6"/>
  </w:num>
  <w:num w:numId="3" w16cid:durableId="110321572">
    <w:abstractNumId w:val="3"/>
  </w:num>
  <w:num w:numId="4" w16cid:durableId="740762261">
    <w:abstractNumId w:val="7"/>
  </w:num>
  <w:num w:numId="5" w16cid:durableId="1608581137">
    <w:abstractNumId w:val="18"/>
  </w:num>
  <w:num w:numId="6" w16cid:durableId="1911109582">
    <w:abstractNumId w:val="1"/>
  </w:num>
  <w:num w:numId="7" w16cid:durableId="1515724311">
    <w:abstractNumId w:val="4"/>
  </w:num>
  <w:num w:numId="8" w16cid:durableId="915087630">
    <w:abstractNumId w:val="11"/>
  </w:num>
  <w:num w:numId="9" w16cid:durableId="176857483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178544153">
    <w:abstractNumId w:val="9"/>
  </w:num>
  <w:num w:numId="11" w16cid:durableId="232089459">
    <w:abstractNumId w:val="2"/>
  </w:num>
  <w:num w:numId="12" w16cid:durableId="327172794">
    <w:abstractNumId w:val="0"/>
  </w:num>
  <w:num w:numId="13" w16cid:durableId="360211500">
    <w:abstractNumId w:val="5"/>
  </w:num>
  <w:num w:numId="14" w16cid:durableId="1876385352">
    <w:abstractNumId w:val="8"/>
  </w:num>
  <w:num w:numId="15" w16cid:durableId="860583227">
    <w:abstractNumId w:val="17"/>
  </w:num>
  <w:num w:numId="16" w16cid:durableId="290550045">
    <w:abstractNumId w:val="16"/>
  </w:num>
  <w:num w:numId="17" w16cid:durableId="458454847">
    <w:abstractNumId w:val="12"/>
  </w:num>
  <w:num w:numId="18" w16cid:durableId="6442428">
    <w:abstractNumId w:val="14"/>
  </w:num>
  <w:num w:numId="19" w16cid:durableId="1361392613">
    <w:abstractNumId w:val="13"/>
  </w:num>
  <w:numIdMacAtCleanup w:val="7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Danko Ivošević (divosevic)">
    <w15:presenceInfo w15:providerId="None" w15:userId="Danko Ivošević (divosevic)"/>
  </w15:person>
  <w15:person w15:author="Nikola Platnjak (nplatnjak)">
    <w15:presenceInfo w15:providerId="AD" w15:userId="S::nplatnjak@tvz.hr::b819de99-28df-44da-9013-e057a69563a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LY0M7EwNzM2MzS2MLVQ0lEKTi0uzszPAykwqgUAIIVZYCwAAAA="/>
  </w:docVars>
  <w:rsids>
    <w:rsidRoot w:val="00344D25"/>
    <w:rsid w:val="000037D0"/>
    <w:rsid w:val="000128B0"/>
    <w:rsid w:val="000130C3"/>
    <w:rsid w:val="000131F8"/>
    <w:rsid w:val="000157AD"/>
    <w:rsid w:val="00017381"/>
    <w:rsid w:val="00017648"/>
    <w:rsid w:val="00020222"/>
    <w:rsid w:val="000230A2"/>
    <w:rsid w:val="00024817"/>
    <w:rsid w:val="00033A17"/>
    <w:rsid w:val="00034D79"/>
    <w:rsid w:val="00036F7E"/>
    <w:rsid w:val="000376E8"/>
    <w:rsid w:val="000379F1"/>
    <w:rsid w:val="0004591E"/>
    <w:rsid w:val="000505D7"/>
    <w:rsid w:val="00053514"/>
    <w:rsid w:val="000537CD"/>
    <w:rsid w:val="00057A56"/>
    <w:rsid w:val="00060172"/>
    <w:rsid w:val="000713DC"/>
    <w:rsid w:val="0008170C"/>
    <w:rsid w:val="00081E22"/>
    <w:rsid w:val="000827D2"/>
    <w:rsid w:val="000833BA"/>
    <w:rsid w:val="00086195"/>
    <w:rsid w:val="00086969"/>
    <w:rsid w:val="00090A5D"/>
    <w:rsid w:val="00092DC6"/>
    <w:rsid w:val="00093774"/>
    <w:rsid w:val="00094DEB"/>
    <w:rsid w:val="00095FA1"/>
    <w:rsid w:val="000974A0"/>
    <w:rsid w:val="000B0514"/>
    <w:rsid w:val="000B653E"/>
    <w:rsid w:val="000C3078"/>
    <w:rsid w:val="000C77F3"/>
    <w:rsid w:val="000D3F26"/>
    <w:rsid w:val="000E4C4C"/>
    <w:rsid w:val="000E5E31"/>
    <w:rsid w:val="000F0F1F"/>
    <w:rsid w:val="000F1341"/>
    <w:rsid w:val="000F724C"/>
    <w:rsid w:val="00100C03"/>
    <w:rsid w:val="00100F3B"/>
    <w:rsid w:val="001019F5"/>
    <w:rsid w:val="0011201E"/>
    <w:rsid w:val="001143B8"/>
    <w:rsid w:val="00116CF3"/>
    <w:rsid w:val="00117DEB"/>
    <w:rsid w:val="00123950"/>
    <w:rsid w:val="00125F32"/>
    <w:rsid w:val="00130BA4"/>
    <w:rsid w:val="00131E41"/>
    <w:rsid w:val="00132064"/>
    <w:rsid w:val="00135213"/>
    <w:rsid w:val="00135AF7"/>
    <w:rsid w:val="00136A99"/>
    <w:rsid w:val="00141875"/>
    <w:rsid w:val="00142232"/>
    <w:rsid w:val="00145283"/>
    <w:rsid w:val="00150302"/>
    <w:rsid w:val="001537BA"/>
    <w:rsid w:val="00155A04"/>
    <w:rsid w:val="001736F6"/>
    <w:rsid w:val="00177AA6"/>
    <w:rsid w:val="00177E2A"/>
    <w:rsid w:val="0018016C"/>
    <w:rsid w:val="0018137F"/>
    <w:rsid w:val="00182B43"/>
    <w:rsid w:val="00182C14"/>
    <w:rsid w:val="00183338"/>
    <w:rsid w:val="001852BD"/>
    <w:rsid w:val="0019431F"/>
    <w:rsid w:val="00194ADD"/>
    <w:rsid w:val="00195C1C"/>
    <w:rsid w:val="001A10B7"/>
    <w:rsid w:val="001A2B10"/>
    <w:rsid w:val="001A5CC8"/>
    <w:rsid w:val="001A7DA0"/>
    <w:rsid w:val="001B1525"/>
    <w:rsid w:val="001B2E4B"/>
    <w:rsid w:val="001B61C4"/>
    <w:rsid w:val="001B7514"/>
    <w:rsid w:val="001C1FEE"/>
    <w:rsid w:val="001D4320"/>
    <w:rsid w:val="001E5953"/>
    <w:rsid w:val="001E7672"/>
    <w:rsid w:val="001F00A5"/>
    <w:rsid w:val="001F20D7"/>
    <w:rsid w:val="001F23B3"/>
    <w:rsid w:val="001F3327"/>
    <w:rsid w:val="001F4C0E"/>
    <w:rsid w:val="00205DA9"/>
    <w:rsid w:val="00211383"/>
    <w:rsid w:val="00212719"/>
    <w:rsid w:val="00216807"/>
    <w:rsid w:val="00217BBD"/>
    <w:rsid w:val="0022368D"/>
    <w:rsid w:val="00227DC3"/>
    <w:rsid w:val="00232803"/>
    <w:rsid w:val="00246104"/>
    <w:rsid w:val="00256B6D"/>
    <w:rsid w:val="00266E1D"/>
    <w:rsid w:val="00267F4F"/>
    <w:rsid w:val="002730FE"/>
    <w:rsid w:val="00274D16"/>
    <w:rsid w:val="00282235"/>
    <w:rsid w:val="00282791"/>
    <w:rsid w:val="00287C94"/>
    <w:rsid w:val="00292FC8"/>
    <w:rsid w:val="0029425F"/>
    <w:rsid w:val="00295B4C"/>
    <w:rsid w:val="002A0511"/>
    <w:rsid w:val="002A0C02"/>
    <w:rsid w:val="002A3385"/>
    <w:rsid w:val="002B0370"/>
    <w:rsid w:val="002B5B78"/>
    <w:rsid w:val="002B727E"/>
    <w:rsid w:val="002C2566"/>
    <w:rsid w:val="002C295F"/>
    <w:rsid w:val="002C510D"/>
    <w:rsid w:val="002C5BAA"/>
    <w:rsid w:val="002C64B7"/>
    <w:rsid w:val="002C68C5"/>
    <w:rsid w:val="002D0A55"/>
    <w:rsid w:val="002D1572"/>
    <w:rsid w:val="002D289A"/>
    <w:rsid w:val="002D2EA0"/>
    <w:rsid w:val="002E0B05"/>
    <w:rsid w:val="002E6A65"/>
    <w:rsid w:val="002F15CB"/>
    <w:rsid w:val="002F2DE6"/>
    <w:rsid w:val="002F4920"/>
    <w:rsid w:val="002F5012"/>
    <w:rsid w:val="002F5927"/>
    <w:rsid w:val="002F6D7F"/>
    <w:rsid w:val="00301003"/>
    <w:rsid w:val="00302873"/>
    <w:rsid w:val="00303C9D"/>
    <w:rsid w:val="0030613F"/>
    <w:rsid w:val="00306342"/>
    <w:rsid w:val="00306F61"/>
    <w:rsid w:val="00310A00"/>
    <w:rsid w:val="00320459"/>
    <w:rsid w:val="003216C6"/>
    <w:rsid w:val="00327166"/>
    <w:rsid w:val="00332AF2"/>
    <w:rsid w:val="00334C94"/>
    <w:rsid w:val="00337FA2"/>
    <w:rsid w:val="003431E2"/>
    <w:rsid w:val="00344D25"/>
    <w:rsid w:val="00345D4B"/>
    <w:rsid w:val="0034722C"/>
    <w:rsid w:val="0035450D"/>
    <w:rsid w:val="00354E83"/>
    <w:rsid w:val="0036093B"/>
    <w:rsid w:val="00367CD8"/>
    <w:rsid w:val="00370088"/>
    <w:rsid w:val="00374539"/>
    <w:rsid w:val="003750D1"/>
    <w:rsid w:val="003823A4"/>
    <w:rsid w:val="00385AD1"/>
    <w:rsid w:val="00396A8F"/>
    <w:rsid w:val="003A0068"/>
    <w:rsid w:val="003A218B"/>
    <w:rsid w:val="003A28BC"/>
    <w:rsid w:val="003A325A"/>
    <w:rsid w:val="003A5AF7"/>
    <w:rsid w:val="003A5D42"/>
    <w:rsid w:val="003A5F23"/>
    <w:rsid w:val="003A69B7"/>
    <w:rsid w:val="003B0E62"/>
    <w:rsid w:val="003B2D85"/>
    <w:rsid w:val="003B3DBD"/>
    <w:rsid w:val="003B5BE8"/>
    <w:rsid w:val="003C1AF1"/>
    <w:rsid w:val="003C31E6"/>
    <w:rsid w:val="003C4077"/>
    <w:rsid w:val="003C6777"/>
    <w:rsid w:val="003D34FF"/>
    <w:rsid w:val="003D4A61"/>
    <w:rsid w:val="003D6B68"/>
    <w:rsid w:val="003E2E0F"/>
    <w:rsid w:val="003E6C38"/>
    <w:rsid w:val="003F2163"/>
    <w:rsid w:val="0040399F"/>
    <w:rsid w:val="004043B3"/>
    <w:rsid w:val="00407EC9"/>
    <w:rsid w:val="00416C0D"/>
    <w:rsid w:val="00424636"/>
    <w:rsid w:val="0042572F"/>
    <w:rsid w:val="004274A2"/>
    <w:rsid w:val="00427BBD"/>
    <w:rsid w:val="00434E9C"/>
    <w:rsid w:val="004379E9"/>
    <w:rsid w:val="00441D82"/>
    <w:rsid w:val="00445F48"/>
    <w:rsid w:val="00452765"/>
    <w:rsid w:val="00457D27"/>
    <w:rsid w:val="00462C5B"/>
    <w:rsid w:val="00472B11"/>
    <w:rsid w:val="004757E6"/>
    <w:rsid w:val="0047595C"/>
    <w:rsid w:val="00475FCF"/>
    <w:rsid w:val="00487D55"/>
    <w:rsid w:val="00490EE3"/>
    <w:rsid w:val="004A283B"/>
    <w:rsid w:val="004A3EAD"/>
    <w:rsid w:val="004B07C0"/>
    <w:rsid w:val="004B0B9B"/>
    <w:rsid w:val="004B5CB5"/>
    <w:rsid w:val="004B5E9F"/>
    <w:rsid w:val="004B5EE9"/>
    <w:rsid w:val="004C6A00"/>
    <w:rsid w:val="004E2492"/>
    <w:rsid w:val="004F1E11"/>
    <w:rsid w:val="004F2579"/>
    <w:rsid w:val="004F6C59"/>
    <w:rsid w:val="00504B97"/>
    <w:rsid w:val="00505A39"/>
    <w:rsid w:val="0050639A"/>
    <w:rsid w:val="00514D0F"/>
    <w:rsid w:val="00515D94"/>
    <w:rsid w:val="00521AD3"/>
    <w:rsid w:val="00522FF4"/>
    <w:rsid w:val="0052331E"/>
    <w:rsid w:val="005378A9"/>
    <w:rsid w:val="00537F0A"/>
    <w:rsid w:val="00545704"/>
    <w:rsid w:val="00552A07"/>
    <w:rsid w:val="00553FEC"/>
    <w:rsid w:val="00554E8F"/>
    <w:rsid w:val="0055627D"/>
    <w:rsid w:val="00560BD8"/>
    <w:rsid w:val="005629FC"/>
    <w:rsid w:val="0056703F"/>
    <w:rsid w:val="00567422"/>
    <w:rsid w:val="00572B0B"/>
    <w:rsid w:val="00575309"/>
    <w:rsid w:val="00581F16"/>
    <w:rsid w:val="00586181"/>
    <w:rsid w:val="0059511A"/>
    <w:rsid w:val="005B0AFE"/>
    <w:rsid w:val="005B11EB"/>
    <w:rsid w:val="005B1267"/>
    <w:rsid w:val="005B4A13"/>
    <w:rsid w:val="005B6C8C"/>
    <w:rsid w:val="005B71E9"/>
    <w:rsid w:val="005C0240"/>
    <w:rsid w:val="005C29BF"/>
    <w:rsid w:val="005C3711"/>
    <w:rsid w:val="005C373B"/>
    <w:rsid w:val="005C763D"/>
    <w:rsid w:val="005D1020"/>
    <w:rsid w:val="005E1F74"/>
    <w:rsid w:val="005E3F45"/>
    <w:rsid w:val="005F04CA"/>
    <w:rsid w:val="005F2A82"/>
    <w:rsid w:val="005F631A"/>
    <w:rsid w:val="00602B0C"/>
    <w:rsid w:val="006054B6"/>
    <w:rsid w:val="00605F7E"/>
    <w:rsid w:val="00606259"/>
    <w:rsid w:val="00611F5E"/>
    <w:rsid w:val="00614A92"/>
    <w:rsid w:val="00622BA1"/>
    <w:rsid w:val="006246F9"/>
    <w:rsid w:val="006251E0"/>
    <w:rsid w:val="00626284"/>
    <w:rsid w:val="0063018F"/>
    <w:rsid w:val="006358C6"/>
    <w:rsid w:val="006370EB"/>
    <w:rsid w:val="00642D70"/>
    <w:rsid w:val="00644A84"/>
    <w:rsid w:val="00645D9F"/>
    <w:rsid w:val="006463A2"/>
    <w:rsid w:val="00647050"/>
    <w:rsid w:val="00650C2E"/>
    <w:rsid w:val="00660E71"/>
    <w:rsid w:val="006611D2"/>
    <w:rsid w:val="00665ED7"/>
    <w:rsid w:val="00666118"/>
    <w:rsid w:val="006751E1"/>
    <w:rsid w:val="00677F6A"/>
    <w:rsid w:val="006823D4"/>
    <w:rsid w:val="00686FBD"/>
    <w:rsid w:val="0068714B"/>
    <w:rsid w:val="00687945"/>
    <w:rsid w:val="00691EB3"/>
    <w:rsid w:val="00692178"/>
    <w:rsid w:val="0069438C"/>
    <w:rsid w:val="0069526D"/>
    <w:rsid w:val="006A0602"/>
    <w:rsid w:val="006A472F"/>
    <w:rsid w:val="006A753A"/>
    <w:rsid w:val="006A75D1"/>
    <w:rsid w:val="006B0388"/>
    <w:rsid w:val="006C206F"/>
    <w:rsid w:val="006C3BCF"/>
    <w:rsid w:val="006D0F84"/>
    <w:rsid w:val="006D3F33"/>
    <w:rsid w:val="006D4423"/>
    <w:rsid w:val="006E2C2B"/>
    <w:rsid w:val="006E5C96"/>
    <w:rsid w:val="006F3133"/>
    <w:rsid w:val="0070043A"/>
    <w:rsid w:val="0070619C"/>
    <w:rsid w:val="007118E9"/>
    <w:rsid w:val="007132C5"/>
    <w:rsid w:val="00717CAB"/>
    <w:rsid w:val="00722C65"/>
    <w:rsid w:val="0072389D"/>
    <w:rsid w:val="00732EAE"/>
    <w:rsid w:val="00733867"/>
    <w:rsid w:val="00742479"/>
    <w:rsid w:val="00742D54"/>
    <w:rsid w:val="007445CB"/>
    <w:rsid w:val="0074478A"/>
    <w:rsid w:val="00744F2B"/>
    <w:rsid w:val="00753595"/>
    <w:rsid w:val="00760BD3"/>
    <w:rsid w:val="00770A4B"/>
    <w:rsid w:val="00771FA5"/>
    <w:rsid w:val="007720B8"/>
    <w:rsid w:val="00772981"/>
    <w:rsid w:val="00773191"/>
    <w:rsid w:val="00777B5F"/>
    <w:rsid w:val="00790932"/>
    <w:rsid w:val="00790E2D"/>
    <w:rsid w:val="00791515"/>
    <w:rsid w:val="00791E3C"/>
    <w:rsid w:val="007A037E"/>
    <w:rsid w:val="007A065E"/>
    <w:rsid w:val="007A1486"/>
    <w:rsid w:val="007A735C"/>
    <w:rsid w:val="007C2806"/>
    <w:rsid w:val="007C3A1E"/>
    <w:rsid w:val="007C4239"/>
    <w:rsid w:val="007D08BC"/>
    <w:rsid w:val="007D13A8"/>
    <w:rsid w:val="007D33FE"/>
    <w:rsid w:val="007D439B"/>
    <w:rsid w:val="007D6211"/>
    <w:rsid w:val="007E0456"/>
    <w:rsid w:val="007E0C46"/>
    <w:rsid w:val="007F07FF"/>
    <w:rsid w:val="007F136B"/>
    <w:rsid w:val="007F15F4"/>
    <w:rsid w:val="007F3291"/>
    <w:rsid w:val="00800E37"/>
    <w:rsid w:val="00803B64"/>
    <w:rsid w:val="00805655"/>
    <w:rsid w:val="00806C88"/>
    <w:rsid w:val="0081030B"/>
    <w:rsid w:val="00810566"/>
    <w:rsid w:val="008106FF"/>
    <w:rsid w:val="00810E26"/>
    <w:rsid w:val="00816EA8"/>
    <w:rsid w:val="00825A72"/>
    <w:rsid w:val="00826A47"/>
    <w:rsid w:val="008356AF"/>
    <w:rsid w:val="00840F6D"/>
    <w:rsid w:val="00844ED0"/>
    <w:rsid w:val="00846C65"/>
    <w:rsid w:val="00847EA3"/>
    <w:rsid w:val="00850F96"/>
    <w:rsid w:val="008638C2"/>
    <w:rsid w:val="00866F70"/>
    <w:rsid w:val="00870C08"/>
    <w:rsid w:val="00872BAF"/>
    <w:rsid w:val="00873F54"/>
    <w:rsid w:val="00875142"/>
    <w:rsid w:val="008762A7"/>
    <w:rsid w:val="008762AE"/>
    <w:rsid w:val="00876A7A"/>
    <w:rsid w:val="0088199A"/>
    <w:rsid w:val="00881CE5"/>
    <w:rsid w:val="00882D4A"/>
    <w:rsid w:val="0088689B"/>
    <w:rsid w:val="00887E78"/>
    <w:rsid w:val="0089103B"/>
    <w:rsid w:val="00896E64"/>
    <w:rsid w:val="008A0C4F"/>
    <w:rsid w:val="008B0587"/>
    <w:rsid w:val="008B283A"/>
    <w:rsid w:val="008B6DA0"/>
    <w:rsid w:val="008C094C"/>
    <w:rsid w:val="008C57A9"/>
    <w:rsid w:val="008C736C"/>
    <w:rsid w:val="008C778E"/>
    <w:rsid w:val="008E1DF5"/>
    <w:rsid w:val="008E259E"/>
    <w:rsid w:val="008E40A8"/>
    <w:rsid w:val="008E4D9B"/>
    <w:rsid w:val="008E723E"/>
    <w:rsid w:val="008F2EF3"/>
    <w:rsid w:val="008F337F"/>
    <w:rsid w:val="008F4A05"/>
    <w:rsid w:val="008F6779"/>
    <w:rsid w:val="008F6D65"/>
    <w:rsid w:val="008F788B"/>
    <w:rsid w:val="00905C3E"/>
    <w:rsid w:val="009070F8"/>
    <w:rsid w:val="00910193"/>
    <w:rsid w:val="00911AB4"/>
    <w:rsid w:val="009149DA"/>
    <w:rsid w:val="0091628F"/>
    <w:rsid w:val="00917634"/>
    <w:rsid w:val="00924027"/>
    <w:rsid w:val="00930886"/>
    <w:rsid w:val="0093141E"/>
    <w:rsid w:val="00941D67"/>
    <w:rsid w:val="00944F54"/>
    <w:rsid w:val="00951635"/>
    <w:rsid w:val="00953464"/>
    <w:rsid w:val="009568FC"/>
    <w:rsid w:val="00961EBE"/>
    <w:rsid w:val="0096420B"/>
    <w:rsid w:val="00965D64"/>
    <w:rsid w:val="00970E28"/>
    <w:rsid w:val="00971B0B"/>
    <w:rsid w:val="00975A56"/>
    <w:rsid w:val="00975E91"/>
    <w:rsid w:val="00976516"/>
    <w:rsid w:val="00980591"/>
    <w:rsid w:val="00982DE5"/>
    <w:rsid w:val="00983DB7"/>
    <w:rsid w:val="009873D2"/>
    <w:rsid w:val="009901BA"/>
    <w:rsid w:val="00990941"/>
    <w:rsid w:val="00995E25"/>
    <w:rsid w:val="00996C9D"/>
    <w:rsid w:val="009A0F34"/>
    <w:rsid w:val="009A3AFE"/>
    <w:rsid w:val="009A50CC"/>
    <w:rsid w:val="009A5B4D"/>
    <w:rsid w:val="009B2546"/>
    <w:rsid w:val="009C181B"/>
    <w:rsid w:val="009C2E8B"/>
    <w:rsid w:val="009C44B5"/>
    <w:rsid w:val="009D0352"/>
    <w:rsid w:val="009D0829"/>
    <w:rsid w:val="009D141F"/>
    <w:rsid w:val="009D5EB3"/>
    <w:rsid w:val="009E1C71"/>
    <w:rsid w:val="009E2DFE"/>
    <w:rsid w:val="00A00453"/>
    <w:rsid w:val="00A112B7"/>
    <w:rsid w:val="00A16ECF"/>
    <w:rsid w:val="00A20E56"/>
    <w:rsid w:val="00A20F32"/>
    <w:rsid w:val="00A24F60"/>
    <w:rsid w:val="00A25599"/>
    <w:rsid w:val="00A31497"/>
    <w:rsid w:val="00A317AE"/>
    <w:rsid w:val="00A37899"/>
    <w:rsid w:val="00A44B81"/>
    <w:rsid w:val="00A4621C"/>
    <w:rsid w:val="00A500DC"/>
    <w:rsid w:val="00A52996"/>
    <w:rsid w:val="00A64430"/>
    <w:rsid w:val="00A67E92"/>
    <w:rsid w:val="00A726A1"/>
    <w:rsid w:val="00A72F99"/>
    <w:rsid w:val="00A76C1E"/>
    <w:rsid w:val="00A80D2F"/>
    <w:rsid w:val="00A82907"/>
    <w:rsid w:val="00A90AED"/>
    <w:rsid w:val="00A93860"/>
    <w:rsid w:val="00A95573"/>
    <w:rsid w:val="00A97BB5"/>
    <w:rsid w:val="00AA35EA"/>
    <w:rsid w:val="00AB2116"/>
    <w:rsid w:val="00AC0C9B"/>
    <w:rsid w:val="00AC1D03"/>
    <w:rsid w:val="00AC38D5"/>
    <w:rsid w:val="00AD2A2D"/>
    <w:rsid w:val="00AD338A"/>
    <w:rsid w:val="00AD7B43"/>
    <w:rsid w:val="00AE5254"/>
    <w:rsid w:val="00AF1CCE"/>
    <w:rsid w:val="00AF314B"/>
    <w:rsid w:val="00AF564F"/>
    <w:rsid w:val="00B04C1D"/>
    <w:rsid w:val="00B1005A"/>
    <w:rsid w:val="00B1034A"/>
    <w:rsid w:val="00B11109"/>
    <w:rsid w:val="00B12F02"/>
    <w:rsid w:val="00B13DAA"/>
    <w:rsid w:val="00B20327"/>
    <w:rsid w:val="00B22E1A"/>
    <w:rsid w:val="00B23313"/>
    <w:rsid w:val="00B252D2"/>
    <w:rsid w:val="00B357CE"/>
    <w:rsid w:val="00B4224C"/>
    <w:rsid w:val="00B4370D"/>
    <w:rsid w:val="00B502A7"/>
    <w:rsid w:val="00B55E49"/>
    <w:rsid w:val="00B7276F"/>
    <w:rsid w:val="00B72A09"/>
    <w:rsid w:val="00B72DB3"/>
    <w:rsid w:val="00B75EC1"/>
    <w:rsid w:val="00B76410"/>
    <w:rsid w:val="00B83172"/>
    <w:rsid w:val="00B84A63"/>
    <w:rsid w:val="00B86CD0"/>
    <w:rsid w:val="00B87C0A"/>
    <w:rsid w:val="00B907A1"/>
    <w:rsid w:val="00B90A92"/>
    <w:rsid w:val="00B92432"/>
    <w:rsid w:val="00B96175"/>
    <w:rsid w:val="00BA0DE9"/>
    <w:rsid w:val="00BA34F9"/>
    <w:rsid w:val="00BB21E7"/>
    <w:rsid w:val="00BB5D93"/>
    <w:rsid w:val="00BC05E7"/>
    <w:rsid w:val="00BC363B"/>
    <w:rsid w:val="00BC3686"/>
    <w:rsid w:val="00BC5449"/>
    <w:rsid w:val="00BD41F7"/>
    <w:rsid w:val="00BD47AA"/>
    <w:rsid w:val="00BD47FD"/>
    <w:rsid w:val="00BE4948"/>
    <w:rsid w:val="00BE4D73"/>
    <w:rsid w:val="00BE5467"/>
    <w:rsid w:val="00BE7F06"/>
    <w:rsid w:val="00BF0EB3"/>
    <w:rsid w:val="00BF4297"/>
    <w:rsid w:val="00C01615"/>
    <w:rsid w:val="00C02595"/>
    <w:rsid w:val="00C033C3"/>
    <w:rsid w:val="00C03C19"/>
    <w:rsid w:val="00C03FB2"/>
    <w:rsid w:val="00C05083"/>
    <w:rsid w:val="00C05E4E"/>
    <w:rsid w:val="00C12212"/>
    <w:rsid w:val="00C12D49"/>
    <w:rsid w:val="00C14E4E"/>
    <w:rsid w:val="00C1511E"/>
    <w:rsid w:val="00C1573E"/>
    <w:rsid w:val="00C17F9D"/>
    <w:rsid w:val="00C2065F"/>
    <w:rsid w:val="00C25A1C"/>
    <w:rsid w:val="00C32295"/>
    <w:rsid w:val="00C36346"/>
    <w:rsid w:val="00C4142F"/>
    <w:rsid w:val="00C43056"/>
    <w:rsid w:val="00C51367"/>
    <w:rsid w:val="00C6035D"/>
    <w:rsid w:val="00C60EC9"/>
    <w:rsid w:val="00C610C1"/>
    <w:rsid w:val="00C66E0C"/>
    <w:rsid w:val="00C72B9B"/>
    <w:rsid w:val="00C75AAC"/>
    <w:rsid w:val="00C83EE9"/>
    <w:rsid w:val="00C86FE8"/>
    <w:rsid w:val="00C87884"/>
    <w:rsid w:val="00C91D24"/>
    <w:rsid w:val="00C95C9F"/>
    <w:rsid w:val="00C97167"/>
    <w:rsid w:val="00C9775C"/>
    <w:rsid w:val="00CA2C24"/>
    <w:rsid w:val="00CB0883"/>
    <w:rsid w:val="00CB1AF9"/>
    <w:rsid w:val="00CB2109"/>
    <w:rsid w:val="00CB4228"/>
    <w:rsid w:val="00CB64D6"/>
    <w:rsid w:val="00CC1069"/>
    <w:rsid w:val="00CC4902"/>
    <w:rsid w:val="00CC5944"/>
    <w:rsid w:val="00CC6136"/>
    <w:rsid w:val="00CC6C5D"/>
    <w:rsid w:val="00CD6461"/>
    <w:rsid w:val="00CD7EAC"/>
    <w:rsid w:val="00CE7264"/>
    <w:rsid w:val="00CF18EA"/>
    <w:rsid w:val="00CF196D"/>
    <w:rsid w:val="00CF53AC"/>
    <w:rsid w:val="00CF627C"/>
    <w:rsid w:val="00D01615"/>
    <w:rsid w:val="00D0295D"/>
    <w:rsid w:val="00D0323B"/>
    <w:rsid w:val="00D04520"/>
    <w:rsid w:val="00D10712"/>
    <w:rsid w:val="00D1675C"/>
    <w:rsid w:val="00D225C9"/>
    <w:rsid w:val="00D22928"/>
    <w:rsid w:val="00D26F49"/>
    <w:rsid w:val="00D2730A"/>
    <w:rsid w:val="00D310E4"/>
    <w:rsid w:val="00D34B30"/>
    <w:rsid w:val="00D35ECD"/>
    <w:rsid w:val="00D45736"/>
    <w:rsid w:val="00D47102"/>
    <w:rsid w:val="00D47BA2"/>
    <w:rsid w:val="00D511D9"/>
    <w:rsid w:val="00D550B3"/>
    <w:rsid w:val="00D5645C"/>
    <w:rsid w:val="00D57D4D"/>
    <w:rsid w:val="00D665FD"/>
    <w:rsid w:val="00D7414D"/>
    <w:rsid w:val="00D81E3A"/>
    <w:rsid w:val="00D9417A"/>
    <w:rsid w:val="00D9631C"/>
    <w:rsid w:val="00DA564B"/>
    <w:rsid w:val="00DB206E"/>
    <w:rsid w:val="00DB30FD"/>
    <w:rsid w:val="00DB7160"/>
    <w:rsid w:val="00DB7C31"/>
    <w:rsid w:val="00DC1885"/>
    <w:rsid w:val="00DD6A69"/>
    <w:rsid w:val="00DE3D90"/>
    <w:rsid w:val="00DE5F30"/>
    <w:rsid w:val="00DE7EFC"/>
    <w:rsid w:val="00E0078A"/>
    <w:rsid w:val="00E00EF0"/>
    <w:rsid w:val="00E135F5"/>
    <w:rsid w:val="00E16533"/>
    <w:rsid w:val="00E16F8F"/>
    <w:rsid w:val="00E2125E"/>
    <w:rsid w:val="00E225DC"/>
    <w:rsid w:val="00E23FF6"/>
    <w:rsid w:val="00E25A03"/>
    <w:rsid w:val="00E27600"/>
    <w:rsid w:val="00E279A1"/>
    <w:rsid w:val="00E36795"/>
    <w:rsid w:val="00E40CEE"/>
    <w:rsid w:val="00E4259F"/>
    <w:rsid w:val="00E436EC"/>
    <w:rsid w:val="00E50FD5"/>
    <w:rsid w:val="00E54FB7"/>
    <w:rsid w:val="00E563A8"/>
    <w:rsid w:val="00E6106D"/>
    <w:rsid w:val="00E61C17"/>
    <w:rsid w:val="00E62DB0"/>
    <w:rsid w:val="00E7028B"/>
    <w:rsid w:val="00E810ED"/>
    <w:rsid w:val="00E8122B"/>
    <w:rsid w:val="00E85A26"/>
    <w:rsid w:val="00E92791"/>
    <w:rsid w:val="00E938D4"/>
    <w:rsid w:val="00E94E6F"/>
    <w:rsid w:val="00E965DB"/>
    <w:rsid w:val="00E9762A"/>
    <w:rsid w:val="00E97A84"/>
    <w:rsid w:val="00EB3CD1"/>
    <w:rsid w:val="00EB4B43"/>
    <w:rsid w:val="00EB76DD"/>
    <w:rsid w:val="00EB7E93"/>
    <w:rsid w:val="00EB7F59"/>
    <w:rsid w:val="00EC5417"/>
    <w:rsid w:val="00ED0D55"/>
    <w:rsid w:val="00ED3137"/>
    <w:rsid w:val="00ED44BE"/>
    <w:rsid w:val="00EE349B"/>
    <w:rsid w:val="00EE4791"/>
    <w:rsid w:val="00EE57CE"/>
    <w:rsid w:val="00EE5CD4"/>
    <w:rsid w:val="00EE6263"/>
    <w:rsid w:val="00EF35DD"/>
    <w:rsid w:val="00EF375E"/>
    <w:rsid w:val="00EF4DED"/>
    <w:rsid w:val="00EF7DC5"/>
    <w:rsid w:val="00F01EE3"/>
    <w:rsid w:val="00F04B61"/>
    <w:rsid w:val="00F11BDD"/>
    <w:rsid w:val="00F14554"/>
    <w:rsid w:val="00F17739"/>
    <w:rsid w:val="00F20ECC"/>
    <w:rsid w:val="00F271D1"/>
    <w:rsid w:val="00F30DFE"/>
    <w:rsid w:val="00F32FA6"/>
    <w:rsid w:val="00F407FB"/>
    <w:rsid w:val="00F45E15"/>
    <w:rsid w:val="00F46C84"/>
    <w:rsid w:val="00F476DA"/>
    <w:rsid w:val="00F51192"/>
    <w:rsid w:val="00F547C9"/>
    <w:rsid w:val="00F54CD2"/>
    <w:rsid w:val="00F648D7"/>
    <w:rsid w:val="00F64A9E"/>
    <w:rsid w:val="00F661AB"/>
    <w:rsid w:val="00F66EC3"/>
    <w:rsid w:val="00F7667B"/>
    <w:rsid w:val="00F80F2E"/>
    <w:rsid w:val="00F817F6"/>
    <w:rsid w:val="00F83A1D"/>
    <w:rsid w:val="00F84BBD"/>
    <w:rsid w:val="00F84EE1"/>
    <w:rsid w:val="00F867ED"/>
    <w:rsid w:val="00F87F71"/>
    <w:rsid w:val="00F9043E"/>
    <w:rsid w:val="00F92310"/>
    <w:rsid w:val="00F97C49"/>
    <w:rsid w:val="00FA1969"/>
    <w:rsid w:val="00FA57A4"/>
    <w:rsid w:val="00FB3B8E"/>
    <w:rsid w:val="00FB47EF"/>
    <w:rsid w:val="00FC24A3"/>
    <w:rsid w:val="00FC2726"/>
    <w:rsid w:val="00FC693B"/>
    <w:rsid w:val="00FD0CC6"/>
    <w:rsid w:val="00FD3260"/>
    <w:rsid w:val="00FD4DF6"/>
    <w:rsid w:val="00FE4F65"/>
    <w:rsid w:val="00FE5D51"/>
    <w:rsid w:val="00FF07DD"/>
    <w:rsid w:val="00FF12D8"/>
    <w:rsid w:val="00FF1B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667793E"/>
  <w15:chartTrackingRefBased/>
  <w15:docId w15:val="{C1B25A4B-63D9-4A6C-82BB-5DAA0536F0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hr-HR" w:eastAsia="hr-H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8016C"/>
    <w:pPr>
      <w:spacing w:after="200" w:line="276" w:lineRule="auto"/>
    </w:pPr>
    <w:rPr>
      <w:sz w:val="22"/>
      <w:szCs w:val="22"/>
      <w:lang w:eastAsia="en-US"/>
    </w:rPr>
  </w:style>
  <w:style w:type="paragraph" w:styleId="Naslov1">
    <w:name w:val="heading 1"/>
    <w:basedOn w:val="Normal"/>
    <w:next w:val="Normal"/>
    <w:link w:val="Naslov1Char"/>
    <w:uiPriority w:val="9"/>
    <w:qFormat/>
    <w:rsid w:val="000B0514"/>
    <w:pPr>
      <w:keepNext/>
      <w:numPr>
        <w:numId w:val="1"/>
      </w:numPr>
      <w:pBdr>
        <w:top w:val="single" w:sz="4" w:space="1" w:color="000000" w:shadow="1"/>
        <w:left w:val="single" w:sz="4" w:space="4" w:color="000000" w:shadow="1"/>
        <w:bottom w:val="single" w:sz="4" w:space="1" w:color="000000" w:shadow="1"/>
        <w:right w:val="single" w:sz="4" w:space="4" w:color="000000" w:shadow="1"/>
      </w:pBdr>
      <w:shd w:val="pct10" w:color="auto" w:fill="auto"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</w:rPr>
  </w:style>
  <w:style w:type="paragraph" w:styleId="Naslov2">
    <w:name w:val="heading 2"/>
    <w:basedOn w:val="Normal"/>
    <w:next w:val="Normal"/>
    <w:link w:val="Naslov2Char"/>
    <w:uiPriority w:val="9"/>
    <w:qFormat/>
    <w:rsid w:val="00522FF4"/>
    <w:pPr>
      <w:keepNext/>
      <w:numPr>
        <w:ilvl w:val="1"/>
        <w:numId w:val="1"/>
      </w:num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shd w:val="pct5" w:color="auto" w:fill="auto"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</w:rPr>
  </w:style>
  <w:style w:type="paragraph" w:styleId="Naslov3">
    <w:name w:val="heading 3"/>
    <w:basedOn w:val="Normal"/>
    <w:next w:val="Normal"/>
    <w:link w:val="Naslov3Char"/>
    <w:uiPriority w:val="9"/>
    <w:qFormat/>
    <w:rsid w:val="00522FF4"/>
    <w:pPr>
      <w:keepNext/>
      <w:numPr>
        <w:ilvl w:val="2"/>
        <w:numId w:val="1"/>
      </w:num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shd w:val="pct5" w:color="auto" w:fill="auto"/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paragraph" w:styleId="Naslov4">
    <w:name w:val="heading 4"/>
    <w:basedOn w:val="Normal"/>
    <w:next w:val="Normal"/>
    <w:link w:val="Naslov4Char"/>
    <w:uiPriority w:val="9"/>
    <w:qFormat/>
    <w:rsid w:val="00522FF4"/>
    <w:pPr>
      <w:keepNext/>
      <w:numPr>
        <w:ilvl w:val="3"/>
        <w:numId w:val="1"/>
      </w:num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shd w:val="pct5" w:color="auto" w:fill="auto"/>
      <w:spacing w:before="240" w:after="60"/>
      <w:outlineLvl w:val="3"/>
    </w:pPr>
    <w:rPr>
      <w:rFonts w:eastAsia="Times New Roman"/>
      <w:b/>
      <w:bCs/>
      <w:sz w:val="28"/>
      <w:szCs w:val="28"/>
    </w:rPr>
  </w:style>
  <w:style w:type="paragraph" w:styleId="Naslov5">
    <w:name w:val="heading 5"/>
    <w:basedOn w:val="Normal"/>
    <w:next w:val="Normal"/>
    <w:link w:val="Naslov5Char"/>
    <w:uiPriority w:val="9"/>
    <w:qFormat/>
    <w:rsid w:val="0019431F"/>
    <w:pPr>
      <w:numPr>
        <w:ilvl w:val="4"/>
        <w:numId w:val="1"/>
      </w:numPr>
      <w:spacing w:before="240" w:after="60"/>
      <w:outlineLvl w:val="4"/>
    </w:pPr>
    <w:rPr>
      <w:rFonts w:eastAsia="Times New Roman"/>
      <w:b/>
      <w:bCs/>
      <w:i/>
      <w:iCs/>
      <w:sz w:val="26"/>
      <w:szCs w:val="26"/>
    </w:rPr>
  </w:style>
  <w:style w:type="paragraph" w:styleId="Naslov6">
    <w:name w:val="heading 6"/>
    <w:basedOn w:val="Normal"/>
    <w:next w:val="Normal"/>
    <w:link w:val="Naslov6Char"/>
    <w:uiPriority w:val="9"/>
    <w:qFormat/>
    <w:rsid w:val="0019431F"/>
    <w:pPr>
      <w:numPr>
        <w:ilvl w:val="5"/>
        <w:numId w:val="1"/>
      </w:numPr>
      <w:spacing w:before="240" w:after="60"/>
      <w:outlineLvl w:val="5"/>
    </w:pPr>
    <w:rPr>
      <w:rFonts w:eastAsia="Times New Roman"/>
      <w:b/>
      <w:bCs/>
    </w:rPr>
  </w:style>
  <w:style w:type="paragraph" w:styleId="Naslov7">
    <w:name w:val="heading 7"/>
    <w:basedOn w:val="Normal"/>
    <w:next w:val="Normal"/>
    <w:link w:val="Naslov7Char"/>
    <w:uiPriority w:val="9"/>
    <w:qFormat/>
    <w:rsid w:val="0019431F"/>
    <w:pPr>
      <w:numPr>
        <w:ilvl w:val="6"/>
        <w:numId w:val="1"/>
      </w:numPr>
      <w:spacing w:before="240" w:after="60"/>
      <w:outlineLvl w:val="6"/>
    </w:pPr>
    <w:rPr>
      <w:rFonts w:eastAsia="Times New Roman"/>
      <w:sz w:val="24"/>
      <w:szCs w:val="24"/>
    </w:rPr>
  </w:style>
  <w:style w:type="paragraph" w:styleId="Naslov8">
    <w:name w:val="heading 8"/>
    <w:basedOn w:val="Normal"/>
    <w:next w:val="Normal"/>
    <w:link w:val="Naslov8Char"/>
    <w:uiPriority w:val="9"/>
    <w:qFormat/>
    <w:rsid w:val="0019431F"/>
    <w:pPr>
      <w:numPr>
        <w:ilvl w:val="7"/>
        <w:numId w:val="1"/>
      </w:numPr>
      <w:spacing w:before="240" w:after="60"/>
      <w:outlineLvl w:val="7"/>
    </w:pPr>
    <w:rPr>
      <w:rFonts w:eastAsia="Times New Roman"/>
      <w:i/>
      <w:iCs/>
      <w:sz w:val="24"/>
      <w:szCs w:val="24"/>
    </w:rPr>
  </w:style>
  <w:style w:type="paragraph" w:styleId="Naslov9">
    <w:name w:val="heading 9"/>
    <w:basedOn w:val="Normal"/>
    <w:next w:val="Normal"/>
    <w:link w:val="Naslov9Char"/>
    <w:uiPriority w:val="9"/>
    <w:qFormat/>
    <w:rsid w:val="0019431F"/>
    <w:pPr>
      <w:numPr>
        <w:ilvl w:val="8"/>
        <w:numId w:val="1"/>
      </w:numPr>
      <w:spacing w:before="240" w:after="60"/>
      <w:outlineLvl w:val="8"/>
    </w:pPr>
    <w:rPr>
      <w:rFonts w:ascii="Cambria" w:eastAsia="Times New Roman" w:hAnsi="Cambria"/>
    </w:rPr>
  </w:style>
  <w:style w:type="character" w:default="1" w:styleId="Zadanifontodlomka">
    <w:name w:val="Default Paragraph Font"/>
    <w:uiPriority w:val="1"/>
    <w:semiHidden/>
    <w:unhideWhenUsed/>
  </w:style>
  <w:style w:type="table" w:default="1" w:styleId="Obinatablic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popisa">
    <w:name w:val="No List"/>
    <w:uiPriority w:val="99"/>
    <w:semiHidden/>
    <w:unhideWhenUsed/>
  </w:style>
  <w:style w:type="paragraph" w:customStyle="1" w:styleId="ATableText">
    <w:name w:val="A_Table Text"/>
    <w:rsid w:val="00F92310"/>
    <w:pPr>
      <w:overflowPunct w:val="0"/>
      <w:autoSpaceDE w:val="0"/>
      <w:autoSpaceDN w:val="0"/>
      <w:adjustRightInd w:val="0"/>
      <w:spacing w:before="60" w:after="60"/>
      <w:textAlignment w:val="baseline"/>
    </w:pPr>
    <w:rPr>
      <w:rFonts w:ascii="Arial" w:eastAsia="Times New Roman" w:hAnsi="Arial"/>
      <w:lang w:val="en-US" w:eastAsia="en-US"/>
    </w:rPr>
  </w:style>
  <w:style w:type="table" w:styleId="Reetkatablice">
    <w:name w:val="Table Grid"/>
    <w:basedOn w:val="Obinatablica"/>
    <w:uiPriority w:val="59"/>
    <w:rsid w:val="00E94E6F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Svijetlareetka">
    <w:name w:val="Light Grid"/>
    <w:basedOn w:val="Obinatablica"/>
    <w:uiPriority w:val="62"/>
    <w:rsid w:val="00E94E6F"/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 Light" w:eastAsia="Times New Roman" w:hAnsi="Calibri Light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 Light" w:eastAsia="Times New Roman" w:hAnsi="Calibri Light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 Light" w:eastAsia="Times New Roman" w:hAnsi="Calibri Light" w:cs="Times New Roman"/>
        <w:b/>
        <w:bCs/>
      </w:rPr>
    </w:tblStylePr>
    <w:tblStylePr w:type="lastCol">
      <w:rPr>
        <w:rFonts w:ascii="Calibri Light" w:eastAsia="Times New Roman" w:hAnsi="Calibri Light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paragraph" w:styleId="Bezproreda">
    <w:name w:val="No Spacing"/>
    <w:qFormat/>
    <w:rsid w:val="008638C2"/>
    <w:rPr>
      <w:sz w:val="22"/>
      <w:szCs w:val="22"/>
      <w:lang w:eastAsia="en-US"/>
    </w:rPr>
  </w:style>
  <w:style w:type="character" w:customStyle="1" w:styleId="Naslov1Char">
    <w:name w:val="Naslov 1 Char"/>
    <w:link w:val="Naslov1"/>
    <w:uiPriority w:val="9"/>
    <w:rsid w:val="000B0514"/>
    <w:rPr>
      <w:rFonts w:ascii="Cambria" w:eastAsia="Times New Roman" w:hAnsi="Cambria"/>
      <w:b/>
      <w:bCs/>
      <w:kern w:val="32"/>
      <w:sz w:val="32"/>
      <w:szCs w:val="32"/>
      <w:shd w:val="pct10" w:color="auto" w:fill="auto"/>
      <w:lang w:eastAsia="en-US"/>
    </w:rPr>
  </w:style>
  <w:style w:type="character" w:customStyle="1" w:styleId="Naslov2Char">
    <w:name w:val="Naslov 2 Char"/>
    <w:link w:val="Naslov2"/>
    <w:uiPriority w:val="9"/>
    <w:rsid w:val="00522FF4"/>
    <w:rPr>
      <w:rFonts w:ascii="Cambria" w:eastAsia="Times New Roman" w:hAnsi="Cambria"/>
      <w:b/>
      <w:bCs/>
      <w:i/>
      <w:iCs/>
      <w:sz w:val="28"/>
      <w:szCs w:val="28"/>
      <w:shd w:val="pct5" w:color="auto" w:fill="auto"/>
      <w:lang w:eastAsia="en-US"/>
    </w:rPr>
  </w:style>
  <w:style w:type="character" w:customStyle="1" w:styleId="Naslov3Char">
    <w:name w:val="Naslov 3 Char"/>
    <w:link w:val="Naslov3"/>
    <w:uiPriority w:val="9"/>
    <w:rsid w:val="00522FF4"/>
    <w:rPr>
      <w:rFonts w:ascii="Cambria" w:eastAsia="Times New Roman" w:hAnsi="Cambria"/>
      <w:b/>
      <w:bCs/>
      <w:sz w:val="26"/>
      <w:szCs w:val="26"/>
      <w:shd w:val="pct5" w:color="auto" w:fill="auto"/>
      <w:lang w:eastAsia="en-US"/>
    </w:rPr>
  </w:style>
  <w:style w:type="character" w:customStyle="1" w:styleId="Naslov4Char">
    <w:name w:val="Naslov 4 Char"/>
    <w:link w:val="Naslov4"/>
    <w:uiPriority w:val="9"/>
    <w:rsid w:val="00522FF4"/>
    <w:rPr>
      <w:rFonts w:eastAsia="Times New Roman"/>
      <w:b/>
      <w:bCs/>
      <w:sz w:val="28"/>
      <w:szCs w:val="28"/>
      <w:shd w:val="pct5" w:color="auto" w:fill="auto"/>
      <w:lang w:eastAsia="en-US"/>
    </w:rPr>
  </w:style>
  <w:style w:type="character" w:customStyle="1" w:styleId="Naslov5Char">
    <w:name w:val="Naslov 5 Char"/>
    <w:link w:val="Naslov5"/>
    <w:uiPriority w:val="9"/>
    <w:rsid w:val="0019431F"/>
    <w:rPr>
      <w:rFonts w:eastAsia="Times New Roman"/>
      <w:b/>
      <w:bCs/>
      <w:i/>
      <w:iCs/>
      <w:sz w:val="26"/>
      <w:szCs w:val="26"/>
      <w:lang w:eastAsia="en-US"/>
    </w:rPr>
  </w:style>
  <w:style w:type="character" w:customStyle="1" w:styleId="Naslov6Char">
    <w:name w:val="Naslov 6 Char"/>
    <w:link w:val="Naslov6"/>
    <w:uiPriority w:val="9"/>
    <w:rsid w:val="0019431F"/>
    <w:rPr>
      <w:rFonts w:eastAsia="Times New Roman"/>
      <w:b/>
      <w:bCs/>
      <w:sz w:val="22"/>
      <w:szCs w:val="22"/>
      <w:lang w:eastAsia="en-US"/>
    </w:rPr>
  </w:style>
  <w:style w:type="character" w:customStyle="1" w:styleId="Naslov7Char">
    <w:name w:val="Naslov 7 Char"/>
    <w:link w:val="Naslov7"/>
    <w:uiPriority w:val="9"/>
    <w:rsid w:val="0019431F"/>
    <w:rPr>
      <w:rFonts w:eastAsia="Times New Roman"/>
      <w:sz w:val="24"/>
      <w:szCs w:val="24"/>
      <w:lang w:eastAsia="en-US"/>
    </w:rPr>
  </w:style>
  <w:style w:type="character" w:customStyle="1" w:styleId="Naslov8Char">
    <w:name w:val="Naslov 8 Char"/>
    <w:link w:val="Naslov8"/>
    <w:uiPriority w:val="9"/>
    <w:rsid w:val="0019431F"/>
    <w:rPr>
      <w:rFonts w:eastAsia="Times New Roman"/>
      <w:i/>
      <w:iCs/>
      <w:sz w:val="24"/>
      <w:szCs w:val="24"/>
      <w:lang w:eastAsia="en-US"/>
    </w:rPr>
  </w:style>
  <w:style w:type="character" w:customStyle="1" w:styleId="Naslov9Char">
    <w:name w:val="Naslov 9 Char"/>
    <w:link w:val="Naslov9"/>
    <w:uiPriority w:val="9"/>
    <w:rsid w:val="0019431F"/>
    <w:rPr>
      <w:rFonts w:ascii="Cambria" w:eastAsia="Times New Roman" w:hAnsi="Cambria"/>
      <w:sz w:val="22"/>
      <w:szCs w:val="22"/>
      <w:lang w:eastAsia="en-US"/>
    </w:rPr>
  </w:style>
  <w:style w:type="table" w:styleId="Svijetlosjenanje">
    <w:name w:val="Light Shading"/>
    <w:basedOn w:val="Obinatablica"/>
    <w:uiPriority w:val="60"/>
    <w:rsid w:val="001537BA"/>
    <w:rPr>
      <w:color w:val="00000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Svijetlipopis-Isticanje1">
    <w:name w:val="Light List Accent 1"/>
    <w:basedOn w:val="Obinatablica"/>
    <w:uiPriority w:val="61"/>
    <w:rsid w:val="00B84A63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paragraph" w:styleId="Podnoje">
    <w:name w:val="footer"/>
    <w:basedOn w:val="Normal"/>
    <w:link w:val="PodnojeChar"/>
    <w:rsid w:val="002A0C02"/>
    <w:pPr>
      <w:tabs>
        <w:tab w:val="right" w:pos="7920"/>
      </w:tabs>
      <w:spacing w:after="0" w:line="240" w:lineRule="auto"/>
    </w:pPr>
    <w:rPr>
      <w:rFonts w:ascii="Book Antiqua" w:eastAsia="Times New Roman" w:hAnsi="Book Antiqua"/>
      <w:sz w:val="16"/>
      <w:szCs w:val="20"/>
      <w:lang w:val="en-US" w:eastAsia="hr-HR"/>
    </w:rPr>
  </w:style>
  <w:style w:type="character" w:customStyle="1" w:styleId="PodnojeChar">
    <w:name w:val="Podnožje Char"/>
    <w:link w:val="Podnoje"/>
    <w:rsid w:val="002A0C02"/>
    <w:rPr>
      <w:rFonts w:ascii="Book Antiqua" w:eastAsia="Times New Roman" w:hAnsi="Book Antiqua"/>
      <w:sz w:val="16"/>
      <w:lang w:val="en-US"/>
    </w:rPr>
  </w:style>
  <w:style w:type="paragraph" w:customStyle="1" w:styleId="TableHeading">
    <w:name w:val="Table Heading"/>
    <w:basedOn w:val="Normal"/>
    <w:rsid w:val="002A0C02"/>
    <w:pPr>
      <w:keepLines/>
      <w:spacing w:before="120" w:after="120" w:line="240" w:lineRule="auto"/>
    </w:pPr>
    <w:rPr>
      <w:rFonts w:ascii="Book Antiqua" w:eastAsia="Times New Roman" w:hAnsi="Book Antiqua"/>
      <w:b/>
      <w:sz w:val="16"/>
      <w:szCs w:val="20"/>
      <w:lang w:val="en-US" w:eastAsia="hr-HR"/>
    </w:rPr>
  </w:style>
  <w:style w:type="paragraph" w:customStyle="1" w:styleId="TableCell">
    <w:name w:val="TableCell"/>
    <w:basedOn w:val="Normal"/>
    <w:rsid w:val="002A0C02"/>
    <w:pPr>
      <w:widowControl w:val="0"/>
      <w:tabs>
        <w:tab w:val="left" w:pos="340"/>
        <w:tab w:val="left" w:pos="680"/>
        <w:tab w:val="left" w:pos="1021"/>
        <w:tab w:val="left" w:pos="1361"/>
      </w:tabs>
      <w:spacing w:before="40" w:after="0" w:line="240" w:lineRule="auto"/>
    </w:pPr>
    <w:rPr>
      <w:rFonts w:ascii="Arial" w:eastAsia="Times New Roman" w:hAnsi="Arial"/>
      <w:sz w:val="18"/>
      <w:szCs w:val="20"/>
      <w:lang w:val="en-US" w:eastAsia="hr-HR"/>
    </w:rPr>
  </w:style>
  <w:style w:type="table" w:styleId="Svijetlipopis-Isticanje5">
    <w:name w:val="Light List Accent 5"/>
    <w:basedOn w:val="Obinatablica"/>
    <w:uiPriority w:val="61"/>
    <w:rsid w:val="00567422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paragraph" w:styleId="Sadraj1">
    <w:name w:val="toc 1"/>
    <w:basedOn w:val="Normal"/>
    <w:next w:val="Normal"/>
    <w:autoRedefine/>
    <w:uiPriority w:val="39"/>
    <w:unhideWhenUsed/>
    <w:rsid w:val="005C0240"/>
    <w:pPr>
      <w:tabs>
        <w:tab w:val="left" w:pos="440"/>
        <w:tab w:val="right" w:leader="dot" w:pos="9062"/>
      </w:tabs>
      <w:spacing w:before="120" w:after="120"/>
    </w:pPr>
    <w:rPr>
      <w:b/>
      <w:bCs/>
      <w:caps/>
      <w:sz w:val="20"/>
      <w:szCs w:val="20"/>
    </w:rPr>
  </w:style>
  <w:style w:type="paragraph" w:styleId="Sadraj2">
    <w:name w:val="toc 2"/>
    <w:basedOn w:val="Normal"/>
    <w:next w:val="Normal"/>
    <w:autoRedefine/>
    <w:uiPriority w:val="39"/>
    <w:unhideWhenUsed/>
    <w:rsid w:val="00256B6D"/>
    <w:pPr>
      <w:spacing w:after="0"/>
      <w:ind w:left="220"/>
    </w:pPr>
    <w:rPr>
      <w:smallCaps/>
      <w:sz w:val="20"/>
      <w:szCs w:val="20"/>
    </w:rPr>
  </w:style>
  <w:style w:type="paragraph" w:styleId="Sadraj3">
    <w:name w:val="toc 3"/>
    <w:basedOn w:val="Normal"/>
    <w:next w:val="Normal"/>
    <w:autoRedefine/>
    <w:uiPriority w:val="39"/>
    <w:unhideWhenUsed/>
    <w:rsid w:val="00256B6D"/>
    <w:pPr>
      <w:spacing w:after="0"/>
      <w:ind w:left="440"/>
    </w:pPr>
    <w:rPr>
      <w:i/>
      <w:iCs/>
      <w:sz w:val="20"/>
      <w:szCs w:val="20"/>
    </w:rPr>
  </w:style>
  <w:style w:type="paragraph" w:styleId="Sadraj4">
    <w:name w:val="toc 4"/>
    <w:basedOn w:val="Normal"/>
    <w:next w:val="Normal"/>
    <w:autoRedefine/>
    <w:uiPriority w:val="39"/>
    <w:unhideWhenUsed/>
    <w:rsid w:val="00256B6D"/>
    <w:pPr>
      <w:spacing w:after="0"/>
      <w:ind w:left="660"/>
    </w:pPr>
    <w:rPr>
      <w:sz w:val="18"/>
      <w:szCs w:val="18"/>
    </w:rPr>
  </w:style>
  <w:style w:type="paragraph" w:styleId="Sadraj5">
    <w:name w:val="toc 5"/>
    <w:basedOn w:val="Normal"/>
    <w:next w:val="Normal"/>
    <w:autoRedefine/>
    <w:uiPriority w:val="39"/>
    <w:unhideWhenUsed/>
    <w:rsid w:val="00256B6D"/>
    <w:pPr>
      <w:spacing w:after="0"/>
      <w:ind w:left="880"/>
    </w:pPr>
    <w:rPr>
      <w:sz w:val="18"/>
      <w:szCs w:val="18"/>
    </w:rPr>
  </w:style>
  <w:style w:type="paragraph" w:styleId="Sadraj6">
    <w:name w:val="toc 6"/>
    <w:basedOn w:val="Normal"/>
    <w:next w:val="Normal"/>
    <w:autoRedefine/>
    <w:uiPriority w:val="39"/>
    <w:unhideWhenUsed/>
    <w:rsid w:val="00256B6D"/>
    <w:pPr>
      <w:spacing w:after="0"/>
      <w:ind w:left="1100"/>
    </w:pPr>
    <w:rPr>
      <w:sz w:val="18"/>
      <w:szCs w:val="18"/>
    </w:rPr>
  </w:style>
  <w:style w:type="paragraph" w:styleId="Sadraj7">
    <w:name w:val="toc 7"/>
    <w:basedOn w:val="Normal"/>
    <w:next w:val="Normal"/>
    <w:autoRedefine/>
    <w:uiPriority w:val="39"/>
    <w:unhideWhenUsed/>
    <w:rsid w:val="00256B6D"/>
    <w:pPr>
      <w:spacing w:after="0"/>
      <w:ind w:left="1320"/>
    </w:pPr>
    <w:rPr>
      <w:sz w:val="18"/>
      <w:szCs w:val="18"/>
    </w:rPr>
  </w:style>
  <w:style w:type="paragraph" w:styleId="Sadraj8">
    <w:name w:val="toc 8"/>
    <w:basedOn w:val="Normal"/>
    <w:next w:val="Normal"/>
    <w:autoRedefine/>
    <w:uiPriority w:val="39"/>
    <w:unhideWhenUsed/>
    <w:rsid w:val="00256B6D"/>
    <w:pPr>
      <w:spacing w:after="0"/>
      <w:ind w:left="1540"/>
    </w:pPr>
    <w:rPr>
      <w:sz w:val="18"/>
      <w:szCs w:val="18"/>
    </w:rPr>
  </w:style>
  <w:style w:type="paragraph" w:styleId="Sadraj9">
    <w:name w:val="toc 9"/>
    <w:basedOn w:val="Normal"/>
    <w:next w:val="Normal"/>
    <w:autoRedefine/>
    <w:uiPriority w:val="39"/>
    <w:unhideWhenUsed/>
    <w:rsid w:val="00256B6D"/>
    <w:pPr>
      <w:spacing w:after="0"/>
      <w:ind w:left="1760"/>
    </w:pPr>
    <w:rPr>
      <w:sz w:val="18"/>
      <w:szCs w:val="18"/>
    </w:rPr>
  </w:style>
  <w:style w:type="character" w:styleId="Hiperveza">
    <w:name w:val="Hyperlink"/>
    <w:uiPriority w:val="99"/>
    <w:unhideWhenUsed/>
    <w:rsid w:val="00256B6D"/>
    <w:rPr>
      <w:color w:val="0000FF"/>
      <w:u w:val="single"/>
    </w:rPr>
  </w:style>
  <w:style w:type="paragraph" w:styleId="Zaglavlje">
    <w:name w:val="header"/>
    <w:basedOn w:val="Normal"/>
    <w:link w:val="ZaglavljeChar"/>
    <w:uiPriority w:val="99"/>
    <w:unhideWhenUsed/>
    <w:rsid w:val="00E9762A"/>
    <w:pPr>
      <w:tabs>
        <w:tab w:val="center" w:pos="4536"/>
        <w:tab w:val="right" w:pos="9072"/>
      </w:tabs>
    </w:pPr>
  </w:style>
  <w:style w:type="character" w:customStyle="1" w:styleId="ZaglavljeChar">
    <w:name w:val="Zaglavlje Char"/>
    <w:link w:val="Zaglavlje"/>
    <w:uiPriority w:val="99"/>
    <w:rsid w:val="00E9762A"/>
    <w:rPr>
      <w:sz w:val="22"/>
      <w:szCs w:val="22"/>
      <w:lang w:eastAsia="en-US"/>
    </w:rPr>
  </w:style>
  <w:style w:type="paragraph" w:styleId="Tekstbalonia">
    <w:name w:val="Balloon Text"/>
    <w:basedOn w:val="Normal"/>
    <w:link w:val="TekstbaloniaChar"/>
    <w:uiPriority w:val="99"/>
    <w:semiHidden/>
    <w:unhideWhenUsed/>
    <w:rsid w:val="007118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baloniaChar">
    <w:name w:val="Tekst balončića Char"/>
    <w:link w:val="Tekstbalonia"/>
    <w:uiPriority w:val="99"/>
    <w:semiHidden/>
    <w:rsid w:val="007118E9"/>
    <w:rPr>
      <w:rFonts w:ascii="Tahoma" w:hAnsi="Tahoma" w:cs="Tahoma"/>
      <w:sz w:val="16"/>
      <w:szCs w:val="16"/>
      <w:lang w:eastAsia="en-US"/>
    </w:rPr>
  </w:style>
  <w:style w:type="paragraph" w:styleId="Kartadokumenta">
    <w:name w:val="Document Map"/>
    <w:basedOn w:val="Normal"/>
    <w:link w:val="KartadokumentaChar"/>
    <w:uiPriority w:val="99"/>
    <w:semiHidden/>
    <w:unhideWhenUsed/>
    <w:rsid w:val="00EB3CD1"/>
    <w:rPr>
      <w:rFonts w:ascii="Tahoma" w:hAnsi="Tahoma" w:cs="Tahoma"/>
      <w:sz w:val="16"/>
      <w:szCs w:val="16"/>
    </w:rPr>
  </w:style>
  <w:style w:type="character" w:customStyle="1" w:styleId="KartadokumentaChar">
    <w:name w:val="Karta dokumenta Char"/>
    <w:link w:val="Kartadokumenta"/>
    <w:uiPriority w:val="99"/>
    <w:semiHidden/>
    <w:rsid w:val="00EB3CD1"/>
    <w:rPr>
      <w:rFonts w:ascii="Tahoma" w:hAnsi="Tahoma" w:cs="Tahoma"/>
      <w:sz w:val="16"/>
      <w:szCs w:val="16"/>
      <w:lang w:eastAsia="en-US"/>
    </w:rPr>
  </w:style>
  <w:style w:type="paragraph" w:styleId="StandardWeb">
    <w:name w:val="Normal (Web)"/>
    <w:basedOn w:val="Normal"/>
    <w:uiPriority w:val="99"/>
    <w:unhideWhenUsed/>
    <w:rsid w:val="00C03FB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hr-HR"/>
    </w:rPr>
  </w:style>
  <w:style w:type="paragraph" w:customStyle="1" w:styleId="Grupa">
    <w:name w:val="Grupa"/>
    <w:basedOn w:val="Normal"/>
    <w:qFormat/>
    <w:rsid w:val="00141875"/>
    <w:pPr>
      <w:suppressAutoHyphens/>
      <w:spacing w:after="0" w:line="240" w:lineRule="auto"/>
    </w:pPr>
    <w:rPr>
      <w:rFonts w:ascii="Times New Roman" w:eastAsia="SimSun" w:hAnsi="Times New Roman" w:cs="Mangal"/>
      <w:i/>
      <w:color w:val="000000"/>
      <w:kern w:val="1"/>
      <w:sz w:val="24"/>
      <w:szCs w:val="24"/>
      <w:lang w:eastAsia="hi-IN" w:bidi="hi-IN"/>
    </w:rPr>
  </w:style>
  <w:style w:type="paragraph" w:styleId="Tijeloteksta">
    <w:name w:val="Body Text"/>
    <w:basedOn w:val="Normal"/>
    <w:link w:val="TijelotekstaChar"/>
    <w:rsid w:val="00090A5D"/>
    <w:pPr>
      <w:spacing w:before="120" w:after="120" w:line="240" w:lineRule="auto"/>
      <w:ind w:left="2520"/>
    </w:pPr>
    <w:rPr>
      <w:rFonts w:ascii="Book Antiqua" w:eastAsia="Times New Roman" w:hAnsi="Book Antiqua"/>
      <w:sz w:val="20"/>
      <w:szCs w:val="20"/>
      <w:lang w:val="en-US" w:eastAsia="hr-HR"/>
    </w:rPr>
  </w:style>
  <w:style w:type="character" w:customStyle="1" w:styleId="TijelotekstaChar">
    <w:name w:val="Tijelo teksta Char"/>
    <w:basedOn w:val="Zadanifontodlomka"/>
    <w:link w:val="Tijeloteksta"/>
    <w:rsid w:val="00090A5D"/>
    <w:rPr>
      <w:rFonts w:ascii="Book Antiqua" w:eastAsia="Times New Roman" w:hAnsi="Book Antiqua"/>
      <w:lang w:val="en-US"/>
    </w:rPr>
  </w:style>
  <w:style w:type="paragraph" w:styleId="Odlomakpopisa">
    <w:name w:val="List Paragraph"/>
    <w:basedOn w:val="Normal"/>
    <w:uiPriority w:val="34"/>
    <w:qFormat/>
    <w:rsid w:val="00BC363B"/>
    <w:pPr>
      <w:ind w:left="720"/>
      <w:contextualSpacing/>
    </w:pPr>
  </w:style>
  <w:style w:type="paragraph" w:styleId="Opisslike">
    <w:name w:val="caption"/>
    <w:basedOn w:val="Normal"/>
    <w:next w:val="Normal"/>
    <w:uiPriority w:val="35"/>
    <w:unhideWhenUsed/>
    <w:qFormat/>
    <w:rsid w:val="00AC1D03"/>
    <w:pPr>
      <w:spacing w:line="240" w:lineRule="auto"/>
    </w:pPr>
    <w:rPr>
      <w:i/>
      <w:iCs/>
      <w:color w:val="44546A" w:themeColor="text2"/>
      <w:sz w:val="18"/>
      <w:szCs w:val="18"/>
    </w:rPr>
  </w:style>
  <w:style w:type="character" w:styleId="Brojstranice">
    <w:name w:val="page number"/>
    <w:basedOn w:val="Zadanifontodlomka"/>
    <w:uiPriority w:val="99"/>
    <w:semiHidden/>
    <w:unhideWhenUsed/>
    <w:rsid w:val="009A50CC"/>
  </w:style>
  <w:style w:type="character" w:styleId="Referencakomentara">
    <w:name w:val="annotation reference"/>
    <w:basedOn w:val="Zadanifontodlomka"/>
    <w:uiPriority w:val="99"/>
    <w:semiHidden/>
    <w:unhideWhenUsed/>
    <w:rsid w:val="00D22928"/>
    <w:rPr>
      <w:sz w:val="16"/>
      <w:szCs w:val="16"/>
    </w:rPr>
  </w:style>
  <w:style w:type="paragraph" w:styleId="Tekstkomentara">
    <w:name w:val="annotation text"/>
    <w:basedOn w:val="Normal"/>
    <w:link w:val="TekstkomentaraChar"/>
    <w:uiPriority w:val="99"/>
    <w:semiHidden/>
    <w:unhideWhenUsed/>
    <w:rsid w:val="00D22928"/>
    <w:pPr>
      <w:spacing w:line="240" w:lineRule="auto"/>
    </w:pPr>
    <w:rPr>
      <w:sz w:val="20"/>
      <w:szCs w:val="20"/>
    </w:rPr>
  </w:style>
  <w:style w:type="character" w:customStyle="1" w:styleId="TekstkomentaraChar">
    <w:name w:val="Tekst komentara Char"/>
    <w:basedOn w:val="Zadanifontodlomka"/>
    <w:link w:val="Tekstkomentara"/>
    <w:uiPriority w:val="99"/>
    <w:semiHidden/>
    <w:rsid w:val="00D22928"/>
    <w:rPr>
      <w:lang w:eastAsia="en-US"/>
    </w:rPr>
  </w:style>
  <w:style w:type="paragraph" w:styleId="Predmetkomentara">
    <w:name w:val="annotation subject"/>
    <w:basedOn w:val="Tekstkomentara"/>
    <w:next w:val="Tekstkomentara"/>
    <w:link w:val="PredmetkomentaraChar"/>
    <w:uiPriority w:val="99"/>
    <w:semiHidden/>
    <w:unhideWhenUsed/>
    <w:rsid w:val="00D22928"/>
    <w:rPr>
      <w:b/>
      <w:bCs/>
    </w:rPr>
  </w:style>
  <w:style w:type="character" w:customStyle="1" w:styleId="PredmetkomentaraChar">
    <w:name w:val="Predmet komentara Char"/>
    <w:basedOn w:val="TekstkomentaraChar"/>
    <w:link w:val="Predmetkomentara"/>
    <w:uiPriority w:val="99"/>
    <w:semiHidden/>
    <w:rsid w:val="00D22928"/>
    <w:rPr>
      <w:b/>
      <w:bCs/>
      <w:lang w:eastAsia="en-US"/>
    </w:rPr>
  </w:style>
  <w:style w:type="paragraph" w:styleId="Revizija">
    <w:name w:val="Revision"/>
    <w:hidden/>
    <w:uiPriority w:val="99"/>
    <w:semiHidden/>
    <w:rsid w:val="005C0240"/>
    <w:rPr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668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6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66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53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microsoft.com/office/2016/09/relationships/commentsIds" Target="commentsIds.xml"/><Relationship Id="rId26" Type="http://schemas.openxmlformats.org/officeDocument/2006/relationships/image" Target="media/image12.png"/><Relationship Id="rId39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7.png"/><Relationship Id="rId34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microsoft.com/office/2011/relationships/commentsExtended" Target="commentsExtended.xm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microsoft.com/office/2011/relationships/people" Target="people.xml"/><Relationship Id="rId2" Type="http://schemas.openxmlformats.org/officeDocument/2006/relationships/customXml" Target="../customXml/item2.xml"/><Relationship Id="rId16" Type="http://schemas.openxmlformats.org/officeDocument/2006/relationships/comments" Target="comments.xml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microsoft.com/office/2018/08/relationships/commentsExtensible" Target="commentsExtensible.xml"/><Relationship Id="rId31" Type="http://schemas.openxmlformats.org/officeDocument/2006/relationships/image" Target="media/image1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slamic\Dropbox\2TVZPRJ\HITNAP\HITNA%20PRJ\TVZ%20DOKUMENTI\DIZAJN_TEMPLATE_HITNAP1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624C05362C5D4408DF9E86B51064AF8" ma:contentTypeVersion="5" ma:contentTypeDescription="Create a new document." ma:contentTypeScope="" ma:versionID="75cb0fc507016847081821035f07f657">
  <xsd:schema xmlns:xsd="http://www.w3.org/2001/XMLSchema" xmlns:xs="http://www.w3.org/2001/XMLSchema" xmlns:p="http://schemas.microsoft.com/office/2006/metadata/properties" xmlns:ns2="a4940372-89a9-4e21-bdf2-1e7916a6b1c7" xmlns:ns3="9973f104-b72b-4ccc-b057-823746c4ee67" targetNamespace="http://schemas.microsoft.com/office/2006/metadata/properties" ma:root="true" ma:fieldsID="8b5fbcc166e7f2e8eca7bac84281f022" ns2:_="" ns3:_="">
    <xsd:import namespace="a4940372-89a9-4e21-bdf2-1e7916a6b1c7"/>
    <xsd:import namespace="9973f104-b72b-4ccc-b057-823746c4ee67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ingHintHash" minOccurs="0"/>
                <xsd:element ref="ns2:SharedWithDetails" minOccurs="0"/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4940372-89a9-4e21-bdf2-1e7916a6b1c7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73f104-b72b-4ccc-b057-823746c4ee6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33BB21D-CBDD-40E4-9C11-24A4F79DCED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D41A1448-2F77-4F85-8A90-0770C63378A4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E7A203D7-8C2D-4372-9E2F-9A19D73702F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4940372-89a9-4e21-bdf2-1e7916a6b1c7"/>
    <ds:schemaRef ds:uri="9973f104-b72b-4ccc-b057-823746c4ee6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464A5D71-8ACC-47C7-8448-B672723A7A8C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DIZAJN_TEMPLATE_HITNAP1.dot</Template>
  <TotalTime>0</TotalTime>
  <Pages>39</Pages>
  <Words>3585</Words>
  <Characters>20437</Characters>
  <Application>Microsoft Office Word</Application>
  <DocSecurity>0</DocSecurity>
  <Lines>170</Lines>
  <Paragraphs>47</Paragraphs>
  <ScaleCrop>false</ScaleCrop>
  <HeadingPairs>
    <vt:vector size="4" baseType="variant">
      <vt:variant>
        <vt:lpstr>Naslov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Hitna pomoć grada Zagreba</vt:lpstr>
      <vt:lpstr>Hitna pomoć grada Zagreba</vt:lpstr>
    </vt:vector>
  </TitlesOfParts>
  <Company/>
  <LinksUpToDate>false</LinksUpToDate>
  <CharactersWithSpaces>23975</CharactersWithSpaces>
  <SharedDoc>false</SharedDoc>
  <HLinks>
    <vt:vector size="42" baseType="variant">
      <vt:variant>
        <vt:i4>1703998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_Toc198701723</vt:lpwstr>
      </vt:variant>
      <vt:variant>
        <vt:i4>1703998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_Toc198701722</vt:lpwstr>
      </vt:variant>
      <vt:variant>
        <vt:i4>1703998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_Toc198701721</vt:lpwstr>
      </vt:variant>
      <vt:variant>
        <vt:i4>1703998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_Toc198701720</vt:lpwstr>
      </vt:variant>
      <vt:variant>
        <vt:i4>1638462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_Toc198701719</vt:lpwstr>
      </vt:variant>
      <vt:variant>
        <vt:i4>1638462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_Toc198701718</vt:lpwstr>
      </vt:variant>
      <vt:variant>
        <vt:i4>1638462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_Toc198701717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Hitna pomoć grada Zagreba</dc:title>
  <dc:subject>Dizajn</dc:subject>
  <dc:creator>Miroslav Slamić</dc:creator>
  <cp:keywords>Obrazac;HP;dizajn</cp:keywords>
  <cp:lastModifiedBy>Nikola Platnjak (nplatnjak)</cp:lastModifiedBy>
  <cp:revision>2</cp:revision>
  <cp:lastPrinted>2008-05-05T13:41:00Z</cp:lastPrinted>
  <dcterms:created xsi:type="dcterms:W3CDTF">2024-04-11T21:20:00Z</dcterms:created>
  <dcterms:modified xsi:type="dcterms:W3CDTF">2024-04-11T21:20:00Z</dcterms:modified>
  <cp:category>Dokumentacija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0x010100A624C05362C5D4408DF9E86B51064AF8</vt:lpwstr>
  </property>
</Properties>
</file>